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44973" w14:textId="019A55BF" w:rsidR="005C5FEF" w:rsidRDefault="005C5FEF" w:rsidP="005C5FEF">
      <w:pPr>
        <w:pStyle w:val="Heading1"/>
      </w:pPr>
      <w:bookmarkStart w:id="0" w:name="_Toc213070748"/>
      <w:r>
        <w:t>Truck Warranty Snowflake Intelligence Hands on Lab</w:t>
      </w:r>
      <w:bookmarkEnd w:id="0"/>
    </w:p>
    <w:sdt>
      <w:sdtPr>
        <w:rPr>
          <w:rFonts w:ascii="Times New Roman" w:eastAsia="Times New Roman" w:hAnsi="Times New Roman" w:cs="Times New Roman"/>
          <w:b w:val="0"/>
          <w:bCs w:val="0"/>
          <w:color w:val="auto"/>
          <w:sz w:val="24"/>
          <w:szCs w:val="24"/>
        </w:rPr>
        <w:id w:val="-1241940932"/>
        <w:docPartObj>
          <w:docPartGallery w:val="Table of Contents"/>
          <w:docPartUnique/>
        </w:docPartObj>
      </w:sdtPr>
      <w:sdtEndPr>
        <w:rPr>
          <w:noProof/>
        </w:rPr>
      </w:sdtEndPr>
      <w:sdtContent>
        <w:p w14:paraId="7B1EC3F2" w14:textId="5C163507" w:rsidR="00304A56" w:rsidRDefault="00304A56">
          <w:pPr>
            <w:pStyle w:val="TOCHeading"/>
          </w:pPr>
          <w:r>
            <w:t>Table of Contents</w:t>
          </w:r>
        </w:p>
        <w:p w14:paraId="185FD9AB" w14:textId="7EC312EA" w:rsidR="004557B0" w:rsidRDefault="00304A56">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3070748" w:history="1">
            <w:r w:rsidR="004557B0" w:rsidRPr="009B428A">
              <w:rPr>
                <w:rStyle w:val="Hyperlink"/>
                <w:noProof/>
              </w:rPr>
              <w:t>Truck Warranty Snowflake Intelligence Hands on Lab</w:t>
            </w:r>
            <w:r w:rsidR="004557B0">
              <w:rPr>
                <w:noProof/>
                <w:webHidden/>
              </w:rPr>
              <w:tab/>
            </w:r>
            <w:r w:rsidR="004557B0">
              <w:rPr>
                <w:noProof/>
                <w:webHidden/>
              </w:rPr>
              <w:fldChar w:fldCharType="begin"/>
            </w:r>
            <w:r w:rsidR="004557B0">
              <w:rPr>
                <w:noProof/>
                <w:webHidden/>
              </w:rPr>
              <w:instrText xml:space="preserve"> PAGEREF _Toc213070748 \h </w:instrText>
            </w:r>
            <w:r w:rsidR="004557B0">
              <w:rPr>
                <w:noProof/>
                <w:webHidden/>
              </w:rPr>
            </w:r>
            <w:r w:rsidR="004557B0">
              <w:rPr>
                <w:noProof/>
                <w:webHidden/>
              </w:rPr>
              <w:fldChar w:fldCharType="separate"/>
            </w:r>
            <w:r w:rsidR="004557B0">
              <w:rPr>
                <w:noProof/>
                <w:webHidden/>
              </w:rPr>
              <w:t>1</w:t>
            </w:r>
            <w:r w:rsidR="004557B0">
              <w:rPr>
                <w:noProof/>
                <w:webHidden/>
              </w:rPr>
              <w:fldChar w:fldCharType="end"/>
            </w:r>
          </w:hyperlink>
        </w:p>
        <w:p w14:paraId="302E23A7" w14:textId="170B7DCC" w:rsidR="004557B0" w:rsidRDefault="004557B0">
          <w:pPr>
            <w:pStyle w:val="TOC2"/>
            <w:tabs>
              <w:tab w:val="right" w:leader="dot" w:pos="9350"/>
            </w:tabs>
            <w:rPr>
              <w:rFonts w:eastAsiaTheme="minorEastAsia" w:cstheme="minorBidi"/>
              <w:b w:val="0"/>
              <w:bCs w:val="0"/>
              <w:noProof/>
              <w:kern w:val="2"/>
              <w:sz w:val="24"/>
              <w:szCs w:val="24"/>
              <w14:ligatures w14:val="standardContextual"/>
            </w:rPr>
          </w:pPr>
          <w:hyperlink w:anchor="_Toc213070749" w:history="1">
            <w:r w:rsidRPr="009B428A">
              <w:rPr>
                <w:rStyle w:val="Hyperlink"/>
                <w:noProof/>
              </w:rPr>
              <w:t>Overview</w:t>
            </w:r>
            <w:r>
              <w:rPr>
                <w:noProof/>
                <w:webHidden/>
              </w:rPr>
              <w:tab/>
            </w:r>
            <w:r>
              <w:rPr>
                <w:noProof/>
                <w:webHidden/>
              </w:rPr>
              <w:fldChar w:fldCharType="begin"/>
            </w:r>
            <w:r>
              <w:rPr>
                <w:noProof/>
                <w:webHidden/>
              </w:rPr>
              <w:instrText xml:space="preserve"> PAGEREF _Toc213070749 \h </w:instrText>
            </w:r>
            <w:r>
              <w:rPr>
                <w:noProof/>
                <w:webHidden/>
              </w:rPr>
            </w:r>
            <w:r>
              <w:rPr>
                <w:noProof/>
                <w:webHidden/>
              </w:rPr>
              <w:fldChar w:fldCharType="separate"/>
            </w:r>
            <w:r>
              <w:rPr>
                <w:noProof/>
                <w:webHidden/>
              </w:rPr>
              <w:t>2</w:t>
            </w:r>
            <w:r>
              <w:rPr>
                <w:noProof/>
                <w:webHidden/>
              </w:rPr>
              <w:fldChar w:fldCharType="end"/>
            </w:r>
          </w:hyperlink>
        </w:p>
        <w:p w14:paraId="751A8FC9" w14:textId="4052B508"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50" w:history="1">
            <w:r w:rsidRPr="009B428A">
              <w:rPr>
                <w:rStyle w:val="Hyperlink"/>
                <w:noProof/>
              </w:rPr>
              <w:t>Data</w:t>
            </w:r>
            <w:r>
              <w:rPr>
                <w:noProof/>
                <w:webHidden/>
              </w:rPr>
              <w:tab/>
            </w:r>
            <w:r>
              <w:rPr>
                <w:noProof/>
                <w:webHidden/>
              </w:rPr>
              <w:fldChar w:fldCharType="begin"/>
            </w:r>
            <w:r>
              <w:rPr>
                <w:noProof/>
                <w:webHidden/>
              </w:rPr>
              <w:instrText xml:space="preserve"> PAGEREF _Toc213070750 \h </w:instrText>
            </w:r>
            <w:r>
              <w:rPr>
                <w:noProof/>
                <w:webHidden/>
              </w:rPr>
            </w:r>
            <w:r>
              <w:rPr>
                <w:noProof/>
                <w:webHidden/>
              </w:rPr>
              <w:fldChar w:fldCharType="separate"/>
            </w:r>
            <w:r>
              <w:rPr>
                <w:noProof/>
                <w:webHidden/>
              </w:rPr>
              <w:t>2</w:t>
            </w:r>
            <w:r>
              <w:rPr>
                <w:noProof/>
                <w:webHidden/>
              </w:rPr>
              <w:fldChar w:fldCharType="end"/>
            </w:r>
          </w:hyperlink>
        </w:p>
        <w:p w14:paraId="170B1539" w14:textId="1DBA2B4C"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51" w:history="1">
            <w:r w:rsidRPr="009B428A">
              <w:rPr>
                <w:rStyle w:val="Hyperlink"/>
                <w:noProof/>
              </w:rPr>
              <w:t>Agenda</w:t>
            </w:r>
            <w:r>
              <w:rPr>
                <w:noProof/>
                <w:webHidden/>
              </w:rPr>
              <w:tab/>
            </w:r>
            <w:r>
              <w:rPr>
                <w:noProof/>
                <w:webHidden/>
              </w:rPr>
              <w:fldChar w:fldCharType="begin"/>
            </w:r>
            <w:r>
              <w:rPr>
                <w:noProof/>
                <w:webHidden/>
              </w:rPr>
              <w:instrText xml:space="preserve"> PAGEREF _Toc213070751 \h </w:instrText>
            </w:r>
            <w:r>
              <w:rPr>
                <w:noProof/>
                <w:webHidden/>
              </w:rPr>
            </w:r>
            <w:r>
              <w:rPr>
                <w:noProof/>
                <w:webHidden/>
              </w:rPr>
              <w:fldChar w:fldCharType="separate"/>
            </w:r>
            <w:r>
              <w:rPr>
                <w:noProof/>
                <w:webHidden/>
              </w:rPr>
              <w:t>3</w:t>
            </w:r>
            <w:r>
              <w:rPr>
                <w:noProof/>
                <w:webHidden/>
              </w:rPr>
              <w:fldChar w:fldCharType="end"/>
            </w:r>
          </w:hyperlink>
        </w:p>
        <w:p w14:paraId="1F39E148" w14:textId="6791F438" w:rsidR="004557B0" w:rsidRDefault="004557B0">
          <w:pPr>
            <w:pStyle w:val="TOC2"/>
            <w:tabs>
              <w:tab w:val="right" w:leader="dot" w:pos="9350"/>
            </w:tabs>
            <w:rPr>
              <w:rFonts w:eastAsiaTheme="minorEastAsia" w:cstheme="minorBidi"/>
              <w:b w:val="0"/>
              <w:bCs w:val="0"/>
              <w:noProof/>
              <w:kern w:val="2"/>
              <w:sz w:val="24"/>
              <w:szCs w:val="24"/>
              <w14:ligatures w14:val="standardContextual"/>
            </w:rPr>
          </w:pPr>
          <w:hyperlink w:anchor="_Toc213070752" w:history="1">
            <w:r w:rsidRPr="009B428A">
              <w:rPr>
                <w:rStyle w:val="Hyperlink"/>
                <w:noProof/>
              </w:rPr>
              <w:t>Lab Setup</w:t>
            </w:r>
            <w:r>
              <w:rPr>
                <w:noProof/>
                <w:webHidden/>
              </w:rPr>
              <w:tab/>
            </w:r>
            <w:r>
              <w:rPr>
                <w:noProof/>
                <w:webHidden/>
              </w:rPr>
              <w:fldChar w:fldCharType="begin"/>
            </w:r>
            <w:r>
              <w:rPr>
                <w:noProof/>
                <w:webHidden/>
              </w:rPr>
              <w:instrText xml:space="preserve"> PAGEREF _Toc213070752 \h </w:instrText>
            </w:r>
            <w:r>
              <w:rPr>
                <w:noProof/>
                <w:webHidden/>
              </w:rPr>
            </w:r>
            <w:r>
              <w:rPr>
                <w:noProof/>
                <w:webHidden/>
              </w:rPr>
              <w:fldChar w:fldCharType="separate"/>
            </w:r>
            <w:r>
              <w:rPr>
                <w:noProof/>
                <w:webHidden/>
              </w:rPr>
              <w:t>4</w:t>
            </w:r>
            <w:r>
              <w:rPr>
                <w:noProof/>
                <w:webHidden/>
              </w:rPr>
              <w:fldChar w:fldCharType="end"/>
            </w:r>
          </w:hyperlink>
        </w:p>
        <w:p w14:paraId="0A845C21" w14:textId="390687E0"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53" w:history="1">
            <w:r w:rsidRPr="009B428A">
              <w:rPr>
                <w:rStyle w:val="Hyperlink"/>
                <w:noProof/>
              </w:rPr>
              <w:t>Get Setup Script</w:t>
            </w:r>
            <w:r>
              <w:rPr>
                <w:noProof/>
                <w:webHidden/>
              </w:rPr>
              <w:tab/>
            </w:r>
            <w:r>
              <w:rPr>
                <w:noProof/>
                <w:webHidden/>
              </w:rPr>
              <w:fldChar w:fldCharType="begin"/>
            </w:r>
            <w:r>
              <w:rPr>
                <w:noProof/>
                <w:webHidden/>
              </w:rPr>
              <w:instrText xml:space="preserve"> PAGEREF _Toc213070753 \h </w:instrText>
            </w:r>
            <w:r>
              <w:rPr>
                <w:noProof/>
                <w:webHidden/>
              </w:rPr>
            </w:r>
            <w:r>
              <w:rPr>
                <w:noProof/>
                <w:webHidden/>
              </w:rPr>
              <w:fldChar w:fldCharType="separate"/>
            </w:r>
            <w:r>
              <w:rPr>
                <w:noProof/>
                <w:webHidden/>
              </w:rPr>
              <w:t>4</w:t>
            </w:r>
            <w:r>
              <w:rPr>
                <w:noProof/>
                <w:webHidden/>
              </w:rPr>
              <w:fldChar w:fldCharType="end"/>
            </w:r>
          </w:hyperlink>
        </w:p>
        <w:p w14:paraId="12CF10B8" w14:textId="2D8565D6"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54" w:history="1">
            <w:r w:rsidRPr="009B428A">
              <w:rPr>
                <w:rStyle w:val="Hyperlink"/>
                <w:noProof/>
              </w:rPr>
              <w:t>Set Environment</w:t>
            </w:r>
            <w:r>
              <w:rPr>
                <w:noProof/>
                <w:webHidden/>
              </w:rPr>
              <w:tab/>
            </w:r>
            <w:r>
              <w:rPr>
                <w:noProof/>
                <w:webHidden/>
              </w:rPr>
              <w:fldChar w:fldCharType="begin"/>
            </w:r>
            <w:r>
              <w:rPr>
                <w:noProof/>
                <w:webHidden/>
              </w:rPr>
              <w:instrText xml:space="preserve"> PAGEREF _Toc213070754 \h </w:instrText>
            </w:r>
            <w:r>
              <w:rPr>
                <w:noProof/>
                <w:webHidden/>
              </w:rPr>
            </w:r>
            <w:r>
              <w:rPr>
                <w:noProof/>
                <w:webHidden/>
              </w:rPr>
              <w:fldChar w:fldCharType="separate"/>
            </w:r>
            <w:r>
              <w:rPr>
                <w:noProof/>
                <w:webHidden/>
              </w:rPr>
              <w:t>4</w:t>
            </w:r>
            <w:r>
              <w:rPr>
                <w:noProof/>
                <w:webHidden/>
              </w:rPr>
              <w:fldChar w:fldCharType="end"/>
            </w:r>
          </w:hyperlink>
        </w:p>
        <w:p w14:paraId="2CC11532" w14:textId="3A13ECC2"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55" w:history="1">
            <w:r w:rsidRPr="009B428A">
              <w:rPr>
                <w:rStyle w:val="Hyperlink"/>
                <w:noProof/>
              </w:rPr>
              <w:t>Load the files to stages</w:t>
            </w:r>
            <w:r>
              <w:rPr>
                <w:noProof/>
                <w:webHidden/>
              </w:rPr>
              <w:tab/>
            </w:r>
            <w:r>
              <w:rPr>
                <w:noProof/>
                <w:webHidden/>
              </w:rPr>
              <w:fldChar w:fldCharType="begin"/>
            </w:r>
            <w:r>
              <w:rPr>
                <w:noProof/>
                <w:webHidden/>
              </w:rPr>
              <w:instrText xml:space="preserve"> PAGEREF _Toc213070755 \h </w:instrText>
            </w:r>
            <w:r>
              <w:rPr>
                <w:noProof/>
                <w:webHidden/>
              </w:rPr>
            </w:r>
            <w:r>
              <w:rPr>
                <w:noProof/>
                <w:webHidden/>
              </w:rPr>
              <w:fldChar w:fldCharType="separate"/>
            </w:r>
            <w:r>
              <w:rPr>
                <w:noProof/>
                <w:webHidden/>
              </w:rPr>
              <w:t>5</w:t>
            </w:r>
            <w:r>
              <w:rPr>
                <w:noProof/>
                <w:webHidden/>
              </w:rPr>
              <w:fldChar w:fldCharType="end"/>
            </w:r>
          </w:hyperlink>
        </w:p>
        <w:p w14:paraId="0656FB68" w14:textId="1416CA4B"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56" w:history="1">
            <w:r w:rsidRPr="009B428A">
              <w:rPr>
                <w:rStyle w:val="Hyperlink"/>
                <w:noProof/>
              </w:rPr>
              <w:t>Load Tables</w:t>
            </w:r>
            <w:r>
              <w:rPr>
                <w:noProof/>
                <w:webHidden/>
              </w:rPr>
              <w:tab/>
            </w:r>
            <w:r>
              <w:rPr>
                <w:noProof/>
                <w:webHidden/>
              </w:rPr>
              <w:fldChar w:fldCharType="begin"/>
            </w:r>
            <w:r>
              <w:rPr>
                <w:noProof/>
                <w:webHidden/>
              </w:rPr>
              <w:instrText xml:space="preserve"> PAGEREF _Toc213070756 \h </w:instrText>
            </w:r>
            <w:r>
              <w:rPr>
                <w:noProof/>
                <w:webHidden/>
              </w:rPr>
            </w:r>
            <w:r>
              <w:rPr>
                <w:noProof/>
                <w:webHidden/>
              </w:rPr>
              <w:fldChar w:fldCharType="separate"/>
            </w:r>
            <w:r>
              <w:rPr>
                <w:noProof/>
                <w:webHidden/>
              </w:rPr>
              <w:t>7</w:t>
            </w:r>
            <w:r>
              <w:rPr>
                <w:noProof/>
                <w:webHidden/>
              </w:rPr>
              <w:fldChar w:fldCharType="end"/>
            </w:r>
          </w:hyperlink>
        </w:p>
        <w:p w14:paraId="51F768E5" w14:textId="4F30D880"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57" w:history="1">
            <w:r w:rsidRPr="009B428A">
              <w:rPr>
                <w:rStyle w:val="Hyperlink"/>
                <w:noProof/>
              </w:rPr>
              <w:t>Verify Data</w:t>
            </w:r>
            <w:r>
              <w:rPr>
                <w:noProof/>
                <w:webHidden/>
              </w:rPr>
              <w:tab/>
            </w:r>
            <w:r>
              <w:rPr>
                <w:noProof/>
                <w:webHidden/>
              </w:rPr>
              <w:fldChar w:fldCharType="begin"/>
            </w:r>
            <w:r>
              <w:rPr>
                <w:noProof/>
                <w:webHidden/>
              </w:rPr>
              <w:instrText xml:space="preserve"> PAGEREF _Toc213070757 \h </w:instrText>
            </w:r>
            <w:r>
              <w:rPr>
                <w:noProof/>
                <w:webHidden/>
              </w:rPr>
            </w:r>
            <w:r>
              <w:rPr>
                <w:noProof/>
                <w:webHidden/>
              </w:rPr>
              <w:fldChar w:fldCharType="separate"/>
            </w:r>
            <w:r>
              <w:rPr>
                <w:noProof/>
                <w:webHidden/>
              </w:rPr>
              <w:t>8</w:t>
            </w:r>
            <w:r>
              <w:rPr>
                <w:noProof/>
                <w:webHidden/>
              </w:rPr>
              <w:fldChar w:fldCharType="end"/>
            </w:r>
          </w:hyperlink>
        </w:p>
        <w:p w14:paraId="1B80082A" w14:textId="1BB89B8A" w:rsidR="004557B0" w:rsidRDefault="004557B0">
          <w:pPr>
            <w:pStyle w:val="TOC2"/>
            <w:tabs>
              <w:tab w:val="right" w:leader="dot" w:pos="9350"/>
            </w:tabs>
            <w:rPr>
              <w:rFonts w:eastAsiaTheme="minorEastAsia" w:cstheme="minorBidi"/>
              <w:b w:val="0"/>
              <w:bCs w:val="0"/>
              <w:noProof/>
              <w:kern w:val="2"/>
              <w:sz w:val="24"/>
              <w:szCs w:val="24"/>
              <w14:ligatures w14:val="standardContextual"/>
            </w:rPr>
          </w:pPr>
          <w:hyperlink w:anchor="_Toc213070758" w:history="1">
            <w:r w:rsidRPr="009B428A">
              <w:rPr>
                <w:rStyle w:val="Hyperlink"/>
                <w:noProof/>
              </w:rPr>
              <w:t>Create Warranty Analyst</w:t>
            </w:r>
            <w:r>
              <w:rPr>
                <w:noProof/>
                <w:webHidden/>
              </w:rPr>
              <w:tab/>
            </w:r>
            <w:r>
              <w:rPr>
                <w:noProof/>
                <w:webHidden/>
              </w:rPr>
              <w:fldChar w:fldCharType="begin"/>
            </w:r>
            <w:r>
              <w:rPr>
                <w:noProof/>
                <w:webHidden/>
              </w:rPr>
              <w:instrText xml:space="preserve"> PAGEREF _Toc213070758 \h </w:instrText>
            </w:r>
            <w:r>
              <w:rPr>
                <w:noProof/>
                <w:webHidden/>
              </w:rPr>
            </w:r>
            <w:r>
              <w:rPr>
                <w:noProof/>
                <w:webHidden/>
              </w:rPr>
              <w:fldChar w:fldCharType="separate"/>
            </w:r>
            <w:r>
              <w:rPr>
                <w:noProof/>
                <w:webHidden/>
              </w:rPr>
              <w:t>10</w:t>
            </w:r>
            <w:r>
              <w:rPr>
                <w:noProof/>
                <w:webHidden/>
              </w:rPr>
              <w:fldChar w:fldCharType="end"/>
            </w:r>
          </w:hyperlink>
        </w:p>
        <w:p w14:paraId="19C5E71C" w14:textId="1F3614E5"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59" w:history="1">
            <w:r w:rsidRPr="009B428A">
              <w:rPr>
                <w:rStyle w:val="Hyperlink"/>
                <w:noProof/>
              </w:rPr>
              <w:t>Load the Tables</w:t>
            </w:r>
            <w:r>
              <w:rPr>
                <w:noProof/>
                <w:webHidden/>
              </w:rPr>
              <w:tab/>
            </w:r>
            <w:r>
              <w:rPr>
                <w:noProof/>
                <w:webHidden/>
              </w:rPr>
              <w:fldChar w:fldCharType="begin"/>
            </w:r>
            <w:r>
              <w:rPr>
                <w:noProof/>
                <w:webHidden/>
              </w:rPr>
              <w:instrText xml:space="preserve"> PAGEREF _Toc213070759 \h </w:instrText>
            </w:r>
            <w:r>
              <w:rPr>
                <w:noProof/>
                <w:webHidden/>
              </w:rPr>
            </w:r>
            <w:r>
              <w:rPr>
                <w:noProof/>
                <w:webHidden/>
              </w:rPr>
              <w:fldChar w:fldCharType="separate"/>
            </w:r>
            <w:r>
              <w:rPr>
                <w:noProof/>
                <w:webHidden/>
              </w:rPr>
              <w:t>11</w:t>
            </w:r>
            <w:r>
              <w:rPr>
                <w:noProof/>
                <w:webHidden/>
              </w:rPr>
              <w:fldChar w:fldCharType="end"/>
            </w:r>
          </w:hyperlink>
        </w:p>
        <w:p w14:paraId="583FEB52" w14:textId="54BE23BC"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60" w:history="1">
            <w:r w:rsidRPr="009B428A">
              <w:rPr>
                <w:rStyle w:val="Hyperlink"/>
                <w:noProof/>
              </w:rPr>
              <w:t>Create the Joins</w:t>
            </w:r>
            <w:r>
              <w:rPr>
                <w:noProof/>
                <w:webHidden/>
              </w:rPr>
              <w:tab/>
            </w:r>
            <w:r>
              <w:rPr>
                <w:noProof/>
                <w:webHidden/>
              </w:rPr>
              <w:fldChar w:fldCharType="begin"/>
            </w:r>
            <w:r>
              <w:rPr>
                <w:noProof/>
                <w:webHidden/>
              </w:rPr>
              <w:instrText xml:space="preserve"> PAGEREF _Toc213070760 \h </w:instrText>
            </w:r>
            <w:r>
              <w:rPr>
                <w:noProof/>
                <w:webHidden/>
              </w:rPr>
            </w:r>
            <w:r>
              <w:rPr>
                <w:noProof/>
                <w:webHidden/>
              </w:rPr>
              <w:fldChar w:fldCharType="separate"/>
            </w:r>
            <w:r>
              <w:rPr>
                <w:noProof/>
                <w:webHidden/>
              </w:rPr>
              <w:t>12</w:t>
            </w:r>
            <w:r>
              <w:rPr>
                <w:noProof/>
                <w:webHidden/>
              </w:rPr>
              <w:fldChar w:fldCharType="end"/>
            </w:r>
          </w:hyperlink>
        </w:p>
        <w:p w14:paraId="273393F0" w14:textId="167C33B3"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61" w:history="1">
            <w:r w:rsidRPr="009B428A">
              <w:rPr>
                <w:rStyle w:val="Hyperlink"/>
                <w:noProof/>
              </w:rPr>
              <w:t>Add Synonyms</w:t>
            </w:r>
            <w:r>
              <w:rPr>
                <w:noProof/>
                <w:webHidden/>
              </w:rPr>
              <w:tab/>
            </w:r>
            <w:r>
              <w:rPr>
                <w:noProof/>
                <w:webHidden/>
              </w:rPr>
              <w:fldChar w:fldCharType="begin"/>
            </w:r>
            <w:r>
              <w:rPr>
                <w:noProof/>
                <w:webHidden/>
              </w:rPr>
              <w:instrText xml:space="preserve"> PAGEREF _Toc213070761 \h </w:instrText>
            </w:r>
            <w:r>
              <w:rPr>
                <w:noProof/>
                <w:webHidden/>
              </w:rPr>
            </w:r>
            <w:r>
              <w:rPr>
                <w:noProof/>
                <w:webHidden/>
              </w:rPr>
              <w:fldChar w:fldCharType="separate"/>
            </w:r>
            <w:r>
              <w:rPr>
                <w:noProof/>
                <w:webHidden/>
              </w:rPr>
              <w:t>14</w:t>
            </w:r>
            <w:r>
              <w:rPr>
                <w:noProof/>
                <w:webHidden/>
              </w:rPr>
              <w:fldChar w:fldCharType="end"/>
            </w:r>
          </w:hyperlink>
        </w:p>
        <w:p w14:paraId="00BF2E4A" w14:textId="3E0C0E35"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62" w:history="1">
            <w:r w:rsidRPr="009B428A">
              <w:rPr>
                <w:rStyle w:val="Hyperlink"/>
                <w:noProof/>
              </w:rPr>
              <w:t>Add Custom Instructions</w:t>
            </w:r>
            <w:r>
              <w:rPr>
                <w:noProof/>
                <w:webHidden/>
              </w:rPr>
              <w:tab/>
            </w:r>
            <w:r>
              <w:rPr>
                <w:noProof/>
                <w:webHidden/>
              </w:rPr>
              <w:fldChar w:fldCharType="begin"/>
            </w:r>
            <w:r>
              <w:rPr>
                <w:noProof/>
                <w:webHidden/>
              </w:rPr>
              <w:instrText xml:space="preserve"> PAGEREF _Toc213070762 \h </w:instrText>
            </w:r>
            <w:r>
              <w:rPr>
                <w:noProof/>
                <w:webHidden/>
              </w:rPr>
            </w:r>
            <w:r>
              <w:rPr>
                <w:noProof/>
                <w:webHidden/>
              </w:rPr>
              <w:fldChar w:fldCharType="separate"/>
            </w:r>
            <w:r>
              <w:rPr>
                <w:noProof/>
                <w:webHidden/>
              </w:rPr>
              <w:t>15</w:t>
            </w:r>
            <w:r>
              <w:rPr>
                <w:noProof/>
                <w:webHidden/>
              </w:rPr>
              <w:fldChar w:fldCharType="end"/>
            </w:r>
          </w:hyperlink>
        </w:p>
        <w:p w14:paraId="415F8707" w14:textId="1537424B"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63" w:history="1">
            <w:r w:rsidRPr="009B428A">
              <w:rPr>
                <w:rStyle w:val="Hyperlink"/>
                <w:noProof/>
              </w:rPr>
              <w:t>Save Verified Queries</w:t>
            </w:r>
            <w:r>
              <w:rPr>
                <w:noProof/>
                <w:webHidden/>
              </w:rPr>
              <w:tab/>
            </w:r>
            <w:r>
              <w:rPr>
                <w:noProof/>
                <w:webHidden/>
              </w:rPr>
              <w:fldChar w:fldCharType="begin"/>
            </w:r>
            <w:r>
              <w:rPr>
                <w:noProof/>
                <w:webHidden/>
              </w:rPr>
              <w:instrText xml:space="preserve"> PAGEREF _Toc213070763 \h </w:instrText>
            </w:r>
            <w:r>
              <w:rPr>
                <w:noProof/>
                <w:webHidden/>
              </w:rPr>
            </w:r>
            <w:r>
              <w:rPr>
                <w:noProof/>
                <w:webHidden/>
              </w:rPr>
              <w:fldChar w:fldCharType="separate"/>
            </w:r>
            <w:r>
              <w:rPr>
                <w:noProof/>
                <w:webHidden/>
              </w:rPr>
              <w:t>16</w:t>
            </w:r>
            <w:r>
              <w:rPr>
                <w:noProof/>
                <w:webHidden/>
              </w:rPr>
              <w:fldChar w:fldCharType="end"/>
            </w:r>
          </w:hyperlink>
        </w:p>
        <w:p w14:paraId="08CBEF97" w14:textId="348036E5"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64" w:history="1">
            <w:r w:rsidRPr="009B428A">
              <w:rPr>
                <w:rStyle w:val="Hyperlink"/>
                <w:noProof/>
              </w:rPr>
              <w:t>Optional Additional Queries</w:t>
            </w:r>
            <w:r>
              <w:rPr>
                <w:noProof/>
                <w:webHidden/>
              </w:rPr>
              <w:tab/>
            </w:r>
            <w:r>
              <w:rPr>
                <w:noProof/>
                <w:webHidden/>
              </w:rPr>
              <w:fldChar w:fldCharType="begin"/>
            </w:r>
            <w:r>
              <w:rPr>
                <w:noProof/>
                <w:webHidden/>
              </w:rPr>
              <w:instrText xml:space="preserve"> PAGEREF _Toc213070764 \h </w:instrText>
            </w:r>
            <w:r>
              <w:rPr>
                <w:noProof/>
                <w:webHidden/>
              </w:rPr>
            </w:r>
            <w:r>
              <w:rPr>
                <w:noProof/>
                <w:webHidden/>
              </w:rPr>
              <w:fldChar w:fldCharType="separate"/>
            </w:r>
            <w:r>
              <w:rPr>
                <w:noProof/>
                <w:webHidden/>
              </w:rPr>
              <w:t>25</w:t>
            </w:r>
            <w:r>
              <w:rPr>
                <w:noProof/>
                <w:webHidden/>
              </w:rPr>
              <w:fldChar w:fldCharType="end"/>
            </w:r>
          </w:hyperlink>
        </w:p>
        <w:p w14:paraId="12B31CD8" w14:textId="24889BB0" w:rsidR="004557B0" w:rsidRDefault="004557B0">
          <w:pPr>
            <w:pStyle w:val="TOC2"/>
            <w:tabs>
              <w:tab w:val="right" w:leader="dot" w:pos="9350"/>
            </w:tabs>
            <w:rPr>
              <w:rFonts w:eastAsiaTheme="minorEastAsia" w:cstheme="minorBidi"/>
              <w:b w:val="0"/>
              <w:bCs w:val="0"/>
              <w:noProof/>
              <w:kern w:val="2"/>
              <w:sz w:val="24"/>
              <w:szCs w:val="24"/>
              <w14:ligatures w14:val="standardContextual"/>
            </w:rPr>
          </w:pPr>
          <w:hyperlink w:anchor="_Toc213070765" w:history="1">
            <w:r w:rsidRPr="009B428A">
              <w:rPr>
                <w:rStyle w:val="Hyperlink"/>
                <w:noProof/>
              </w:rPr>
              <w:t>Build Search Service on TECHNICIAN_NOTES with the GUI</w:t>
            </w:r>
            <w:r>
              <w:rPr>
                <w:noProof/>
                <w:webHidden/>
              </w:rPr>
              <w:tab/>
            </w:r>
            <w:r>
              <w:rPr>
                <w:noProof/>
                <w:webHidden/>
              </w:rPr>
              <w:fldChar w:fldCharType="begin"/>
            </w:r>
            <w:r>
              <w:rPr>
                <w:noProof/>
                <w:webHidden/>
              </w:rPr>
              <w:instrText xml:space="preserve"> PAGEREF _Toc213070765 \h </w:instrText>
            </w:r>
            <w:r>
              <w:rPr>
                <w:noProof/>
                <w:webHidden/>
              </w:rPr>
            </w:r>
            <w:r>
              <w:rPr>
                <w:noProof/>
                <w:webHidden/>
              </w:rPr>
              <w:fldChar w:fldCharType="separate"/>
            </w:r>
            <w:r>
              <w:rPr>
                <w:noProof/>
                <w:webHidden/>
              </w:rPr>
              <w:t>28</w:t>
            </w:r>
            <w:r>
              <w:rPr>
                <w:noProof/>
                <w:webHidden/>
              </w:rPr>
              <w:fldChar w:fldCharType="end"/>
            </w:r>
          </w:hyperlink>
        </w:p>
        <w:p w14:paraId="7C664BA7" w14:textId="73F98C5E"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66" w:history="1">
            <w:r w:rsidRPr="009B428A">
              <w:rPr>
                <w:rStyle w:val="Hyperlink"/>
                <w:noProof/>
              </w:rPr>
              <w:t>Test TECHNICIAN_NOTES_SEARCH</w:t>
            </w:r>
            <w:r>
              <w:rPr>
                <w:noProof/>
                <w:webHidden/>
              </w:rPr>
              <w:tab/>
            </w:r>
            <w:r>
              <w:rPr>
                <w:noProof/>
                <w:webHidden/>
              </w:rPr>
              <w:fldChar w:fldCharType="begin"/>
            </w:r>
            <w:r>
              <w:rPr>
                <w:noProof/>
                <w:webHidden/>
              </w:rPr>
              <w:instrText xml:space="preserve"> PAGEREF _Toc213070766 \h </w:instrText>
            </w:r>
            <w:r>
              <w:rPr>
                <w:noProof/>
                <w:webHidden/>
              </w:rPr>
            </w:r>
            <w:r>
              <w:rPr>
                <w:noProof/>
                <w:webHidden/>
              </w:rPr>
              <w:fldChar w:fldCharType="separate"/>
            </w:r>
            <w:r>
              <w:rPr>
                <w:noProof/>
                <w:webHidden/>
              </w:rPr>
              <w:t>33</w:t>
            </w:r>
            <w:r>
              <w:rPr>
                <w:noProof/>
                <w:webHidden/>
              </w:rPr>
              <w:fldChar w:fldCharType="end"/>
            </w:r>
          </w:hyperlink>
        </w:p>
        <w:p w14:paraId="7B7146EA" w14:textId="35895A96" w:rsidR="004557B0" w:rsidRDefault="004557B0">
          <w:pPr>
            <w:pStyle w:val="TOC2"/>
            <w:tabs>
              <w:tab w:val="right" w:leader="dot" w:pos="9350"/>
            </w:tabs>
            <w:rPr>
              <w:rFonts w:eastAsiaTheme="minorEastAsia" w:cstheme="minorBidi"/>
              <w:b w:val="0"/>
              <w:bCs w:val="0"/>
              <w:noProof/>
              <w:kern w:val="2"/>
              <w:sz w:val="24"/>
              <w:szCs w:val="24"/>
              <w14:ligatures w14:val="standardContextual"/>
            </w:rPr>
          </w:pPr>
          <w:hyperlink w:anchor="_Toc213070767" w:history="1">
            <w:r w:rsidRPr="009B428A">
              <w:rPr>
                <w:rStyle w:val="Hyperlink"/>
                <w:noProof/>
              </w:rPr>
              <w:t>Create Document Search Service with SQL</w:t>
            </w:r>
            <w:r>
              <w:rPr>
                <w:noProof/>
                <w:webHidden/>
              </w:rPr>
              <w:tab/>
            </w:r>
            <w:r>
              <w:rPr>
                <w:noProof/>
                <w:webHidden/>
              </w:rPr>
              <w:fldChar w:fldCharType="begin"/>
            </w:r>
            <w:r>
              <w:rPr>
                <w:noProof/>
                <w:webHidden/>
              </w:rPr>
              <w:instrText xml:space="preserve"> PAGEREF _Toc213070767 \h </w:instrText>
            </w:r>
            <w:r>
              <w:rPr>
                <w:noProof/>
                <w:webHidden/>
              </w:rPr>
            </w:r>
            <w:r>
              <w:rPr>
                <w:noProof/>
                <w:webHidden/>
              </w:rPr>
              <w:fldChar w:fldCharType="separate"/>
            </w:r>
            <w:r>
              <w:rPr>
                <w:noProof/>
                <w:webHidden/>
              </w:rPr>
              <w:t>34</w:t>
            </w:r>
            <w:r>
              <w:rPr>
                <w:noProof/>
                <w:webHidden/>
              </w:rPr>
              <w:fldChar w:fldCharType="end"/>
            </w:r>
          </w:hyperlink>
        </w:p>
        <w:p w14:paraId="43BA8BF3" w14:textId="48FBFBB8"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68" w:history="1">
            <w:r w:rsidRPr="009B428A">
              <w:rPr>
                <w:rStyle w:val="Hyperlink"/>
                <w:noProof/>
              </w:rPr>
              <w:t>Extract Text</w:t>
            </w:r>
            <w:r>
              <w:rPr>
                <w:noProof/>
                <w:webHidden/>
              </w:rPr>
              <w:tab/>
            </w:r>
            <w:r>
              <w:rPr>
                <w:noProof/>
                <w:webHidden/>
              </w:rPr>
              <w:fldChar w:fldCharType="begin"/>
            </w:r>
            <w:r>
              <w:rPr>
                <w:noProof/>
                <w:webHidden/>
              </w:rPr>
              <w:instrText xml:space="preserve"> PAGEREF _Toc213070768 \h </w:instrText>
            </w:r>
            <w:r>
              <w:rPr>
                <w:noProof/>
                <w:webHidden/>
              </w:rPr>
            </w:r>
            <w:r>
              <w:rPr>
                <w:noProof/>
                <w:webHidden/>
              </w:rPr>
              <w:fldChar w:fldCharType="separate"/>
            </w:r>
            <w:r>
              <w:rPr>
                <w:noProof/>
                <w:webHidden/>
              </w:rPr>
              <w:t>35</w:t>
            </w:r>
            <w:r>
              <w:rPr>
                <w:noProof/>
                <w:webHidden/>
              </w:rPr>
              <w:fldChar w:fldCharType="end"/>
            </w:r>
          </w:hyperlink>
        </w:p>
        <w:p w14:paraId="6697B660" w14:textId="13532244"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69" w:history="1">
            <w:r w:rsidRPr="009B428A">
              <w:rPr>
                <w:rStyle w:val="Hyperlink"/>
                <w:noProof/>
              </w:rPr>
              <w:t>Chunk Text</w:t>
            </w:r>
            <w:r>
              <w:rPr>
                <w:noProof/>
                <w:webHidden/>
              </w:rPr>
              <w:tab/>
            </w:r>
            <w:r>
              <w:rPr>
                <w:noProof/>
                <w:webHidden/>
              </w:rPr>
              <w:fldChar w:fldCharType="begin"/>
            </w:r>
            <w:r>
              <w:rPr>
                <w:noProof/>
                <w:webHidden/>
              </w:rPr>
              <w:instrText xml:space="preserve"> PAGEREF _Toc213070769 \h </w:instrText>
            </w:r>
            <w:r>
              <w:rPr>
                <w:noProof/>
                <w:webHidden/>
              </w:rPr>
            </w:r>
            <w:r>
              <w:rPr>
                <w:noProof/>
                <w:webHidden/>
              </w:rPr>
              <w:fldChar w:fldCharType="separate"/>
            </w:r>
            <w:r>
              <w:rPr>
                <w:noProof/>
                <w:webHidden/>
              </w:rPr>
              <w:t>35</w:t>
            </w:r>
            <w:r>
              <w:rPr>
                <w:noProof/>
                <w:webHidden/>
              </w:rPr>
              <w:fldChar w:fldCharType="end"/>
            </w:r>
          </w:hyperlink>
        </w:p>
        <w:p w14:paraId="653C7D8E" w14:textId="46569172"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70" w:history="1">
            <w:r w:rsidRPr="009B428A">
              <w:rPr>
                <w:rStyle w:val="Hyperlink"/>
                <w:noProof/>
              </w:rPr>
              <w:t>Create Search Service</w:t>
            </w:r>
            <w:r>
              <w:rPr>
                <w:noProof/>
                <w:webHidden/>
              </w:rPr>
              <w:tab/>
            </w:r>
            <w:r>
              <w:rPr>
                <w:noProof/>
                <w:webHidden/>
              </w:rPr>
              <w:fldChar w:fldCharType="begin"/>
            </w:r>
            <w:r>
              <w:rPr>
                <w:noProof/>
                <w:webHidden/>
              </w:rPr>
              <w:instrText xml:space="preserve"> PAGEREF _Toc213070770 \h </w:instrText>
            </w:r>
            <w:r>
              <w:rPr>
                <w:noProof/>
                <w:webHidden/>
              </w:rPr>
            </w:r>
            <w:r>
              <w:rPr>
                <w:noProof/>
                <w:webHidden/>
              </w:rPr>
              <w:fldChar w:fldCharType="separate"/>
            </w:r>
            <w:r>
              <w:rPr>
                <w:noProof/>
                <w:webHidden/>
              </w:rPr>
              <w:t>36</w:t>
            </w:r>
            <w:r>
              <w:rPr>
                <w:noProof/>
                <w:webHidden/>
              </w:rPr>
              <w:fldChar w:fldCharType="end"/>
            </w:r>
          </w:hyperlink>
        </w:p>
        <w:p w14:paraId="5CA99404" w14:textId="3A5265D1" w:rsidR="004557B0" w:rsidRDefault="004557B0">
          <w:pPr>
            <w:pStyle w:val="TOC2"/>
            <w:tabs>
              <w:tab w:val="right" w:leader="dot" w:pos="9350"/>
            </w:tabs>
            <w:rPr>
              <w:rFonts w:eastAsiaTheme="minorEastAsia" w:cstheme="minorBidi"/>
              <w:b w:val="0"/>
              <w:bCs w:val="0"/>
              <w:noProof/>
              <w:kern w:val="2"/>
              <w:sz w:val="24"/>
              <w:szCs w:val="24"/>
              <w14:ligatures w14:val="standardContextual"/>
            </w:rPr>
          </w:pPr>
          <w:hyperlink w:anchor="_Toc213070771" w:history="1">
            <w:r w:rsidRPr="009B428A">
              <w:rPr>
                <w:rStyle w:val="Hyperlink"/>
                <w:noProof/>
              </w:rPr>
              <w:t>Build Agent</w:t>
            </w:r>
            <w:r>
              <w:rPr>
                <w:noProof/>
                <w:webHidden/>
              </w:rPr>
              <w:tab/>
            </w:r>
            <w:r>
              <w:rPr>
                <w:noProof/>
                <w:webHidden/>
              </w:rPr>
              <w:fldChar w:fldCharType="begin"/>
            </w:r>
            <w:r>
              <w:rPr>
                <w:noProof/>
                <w:webHidden/>
              </w:rPr>
              <w:instrText xml:space="preserve"> PAGEREF _Toc213070771 \h </w:instrText>
            </w:r>
            <w:r>
              <w:rPr>
                <w:noProof/>
                <w:webHidden/>
              </w:rPr>
            </w:r>
            <w:r>
              <w:rPr>
                <w:noProof/>
                <w:webHidden/>
              </w:rPr>
              <w:fldChar w:fldCharType="separate"/>
            </w:r>
            <w:r>
              <w:rPr>
                <w:noProof/>
                <w:webHidden/>
              </w:rPr>
              <w:t>37</w:t>
            </w:r>
            <w:r>
              <w:rPr>
                <w:noProof/>
                <w:webHidden/>
              </w:rPr>
              <w:fldChar w:fldCharType="end"/>
            </w:r>
          </w:hyperlink>
        </w:p>
        <w:p w14:paraId="70A038B7" w14:textId="03C02989"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72" w:history="1">
            <w:r w:rsidRPr="009B428A">
              <w:rPr>
                <w:rStyle w:val="Hyperlink"/>
                <w:noProof/>
              </w:rPr>
              <w:t>Enable Snowflake Intelligence (if needed)</w:t>
            </w:r>
            <w:r>
              <w:rPr>
                <w:noProof/>
                <w:webHidden/>
              </w:rPr>
              <w:tab/>
            </w:r>
            <w:r>
              <w:rPr>
                <w:noProof/>
                <w:webHidden/>
              </w:rPr>
              <w:fldChar w:fldCharType="begin"/>
            </w:r>
            <w:r>
              <w:rPr>
                <w:noProof/>
                <w:webHidden/>
              </w:rPr>
              <w:instrText xml:space="preserve"> PAGEREF _Toc213070772 \h </w:instrText>
            </w:r>
            <w:r>
              <w:rPr>
                <w:noProof/>
                <w:webHidden/>
              </w:rPr>
            </w:r>
            <w:r>
              <w:rPr>
                <w:noProof/>
                <w:webHidden/>
              </w:rPr>
              <w:fldChar w:fldCharType="separate"/>
            </w:r>
            <w:r>
              <w:rPr>
                <w:noProof/>
                <w:webHidden/>
              </w:rPr>
              <w:t>38</w:t>
            </w:r>
            <w:r>
              <w:rPr>
                <w:noProof/>
                <w:webHidden/>
              </w:rPr>
              <w:fldChar w:fldCharType="end"/>
            </w:r>
          </w:hyperlink>
        </w:p>
        <w:p w14:paraId="4DACA776" w14:textId="4CF8B815"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73" w:history="1">
            <w:r w:rsidRPr="009B428A">
              <w:rPr>
                <w:rStyle w:val="Hyperlink"/>
                <w:noProof/>
              </w:rPr>
              <w:t>Add Analyst Tool</w:t>
            </w:r>
            <w:r>
              <w:rPr>
                <w:noProof/>
                <w:webHidden/>
              </w:rPr>
              <w:tab/>
            </w:r>
            <w:r>
              <w:rPr>
                <w:noProof/>
                <w:webHidden/>
              </w:rPr>
              <w:fldChar w:fldCharType="begin"/>
            </w:r>
            <w:r>
              <w:rPr>
                <w:noProof/>
                <w:webHidden/>
              </w:rPr>
              <w:instrText xml:space="preserve"> PAGEREF _Toc213070773 \h </w:instrText>
            </w:r>
            <w:r>
              <w:rPr>
                <w:noProof/>
                <w:webHidden/>
              </w:rPr>
            </w:r>
            <w:r>
              <w:rPr>
                <w:noProof/>
                <w:webHidden/>
              </w:rPr>
              <w:fldChar w:fldCharType="separate"/>
            </w:r>
            <w:r>
              <w:rPr>
                <w:noProof/>
                <w:webHidden/>
              </w:rPr>
              <w:t>42</w:t>
            </w:r>
            <w:r>
              <w:rPr>
                <w:noProof/>
                <w:webHidden/>
              </w:rPr>
              <w:fldChar w:fldCharType="end"/>
            </w:r>
          </w:hyperlink>
        </w:p>
        <w:p w14:paraId="73A131C1" w14:textId="28925521"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74" w:history="1">
            <w:r w:rsidRPr="009B428A">
              <w:rPr>
                <w:rStyle w:val="Hyperlink"/>
                <w:noProof/>
              </w:rPr>
              <w:t>Add First Search Service Tool</w:t>
            </w:r>
            <w:r>
              <w:rPr>
                <w:noProof/>
                <w:webHidden/>
              </w:rPr>
              <w:tab/>
            </w:r>
            <w:r>
              <w:rPr>
                <w:noProof/>
                <w:webHidden/>
              </w:rPr>
              <w:fldChar w:fldCharType="begin"/>
            </w:r>
            <w:r>
              <w:rPr>
                <w:noProof/>
                <w:webHidden/>
              </w:rPr>
              <w:instrText xml:space="preserve"> PAGEREF _Toc213070774 \h </w:instrText>
            </w:r>
            <w:r>
              <w:rPr>
                <w:noProof/>
                <w:webHidden/>
              </w:rPr>
            </w:r>
            <w:r>
              <w:rPr>
                <w:noProof/>
                <w:webHidden/>
              </w:rPr>
              <w:fldChar w:fldCharType="separate"/>
            </w:r>
            <w:r>
              <w:rPr>
                <w:noProof/>
                <w:webHidden/>
              </w:rPr>
              <w:t>43</w:t>
            </w:r>
            <w:r>
              <w:rPr>
                <w:noProof/>
                <w:webHidden/>
              </w:rPr>
              <w:fldChar w:fldCharType="end"/>
            </w:r>
          </w:hyperlink>
        </w:p>
        <w:p w14:paraId="09FEBBCB" w14:textId="5E2F8EF4"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75" w:history="1">
            <w:r w:rsidRPr="009B428A">
              <w:rPr>
                <w:rStyle w:val="Hyperlink"/>
                <w:noProof/>
              </w:rPr>
              <w:t>Add Second Search Service Tool</w:t>
            </w:r>
            <w:r>
              <w:rPr>
                <w:noProof/>
                <w:webHidden/>
              </w:rPr>
              <w:tab/>
            </w:r>
            <w:r>
              <w:rPr>
                <w:noProof/>
                <w:webHidden/>
              </w:rPr>
              <w:fldChar w:fldCharType="begin"/>
            </w:r>
            <w:r>
              <w:rPr>
                <w:noProof/>
                <w:webHidden/>
              </w:rPr>
              <w:instrText xml:space="preserve"> PAGEREF _Toc213070775 \h </w:instrText>
            </w:r>
            <w:r>
              <w:rPr>
                <w:noProof/>
                <w:webHidden/>
              </w:rPr>
            </w:r>
            <w:r>
              <w:rPr>
                <w:noProof/>
                <w:webHidden/>
              </w:rPr>
              <w:fldChar w:fldCharType="separate"/>
            </w:r>
            <w:r>
              <w:rPr>
                <w:noProof/>
                <w:webHidden/>
              </w:rPr>
              <w:t>44</w:t>
            </w:r>
            <w:r>
              <w:rPr>
                <w:noProof/>
                <w:webHidden/>
              </w:rPr>
              <w:fldChar w:fldCharType="end"/>
            </w:r>
          </w:hyperlink>
        </w:p>
        <w:p w14:paraId="0C7705D5" w14:textId="53403D40"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76" w:history="1">
            <w:r w:rsidRPr="009B428A">
              <w:rPr>
                <w:rStyle w:val="Hyperlink"/>
                <w:noProof/>
              </w:rPr>
              <w:t>Add Orchestration Instructions</w:t>
            </w:r>
            <w:r>
              <w:rPr>
                <w:noProof/>
                <w:webHidden/>
              </w:rPr>
              <w:tab/>
            </w:r>
            <w:r>
              <w:rPr>
                <w:noProof/>
                <w:webHidden/>
              </w:rPr>
              <w:fldChar w:fldCharType="begin"/>
            </w:r>
            <w:r>
              <w:rPr>
                <w:noProof/>
                <w:webHidden/>
              </w:rPr>
              <w:instrText xml:space="preserve"> PAGEREF _Toc213070776 \h </w:instrText>
            </w:r>
            <w:r>
              <w:rPr>
                <w:noProof/>
                <w:webHidden/>
              </w:rPr>
            </w:r>
            <w:r>
              <w:rPr>
                <w:noProof/>
                <w:webHidden/>
              </w:rPr>
              <w:fldChar w:fldCharType="separate"/>
            </w:r>
            <w:r>
              <w:rPr>
                <w:noProof/>
                <w:webHidden/>
              </w:rPr>
              <w:t>46</w:t>
            </w:r>
            <w:r>
              <w:rPr>
                <w:noProof/>
                <w:webHidden/>
              </w:rPr>
              <w:fldChar w:fldCharType="end"/>
            </w:r>
          </w:hyperlink>
        </w:p>
        <w:p w14:paraId="4D2780DD" w14:textId="16D1DADF"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77" w:history="1">
            <w:r w:rsidRPr="009B428A">
              <w:rPr>
                <w:rStyle w:val="Hyperlink"/>
                <w:noProof/>
              </w:rPr>
              <w:t>Test Agent</w:t>
            </w:r>
            <w:r>
              <w:rPr>
                <w:noProof/>
                <w:webHidden/>
              </w:rPr>
              <w:tab/>
            </w:r>
            <w:r>
              <w:rPr>
                <w:noProof/>
                <w:webHidden/>
              </w:rPr>
              <w:fldChar w:fldCharType="begin"/>
            </w:r>
            <w:r>
              <w:rPr>
                <w:noProof/>
                <w:webHidden/>
              </w:rPr>
              <w:instrText xml:space="preserve"> PAGEREF _Toc213070777 \h </w:instrText>
            </w:r>
            <w:r>
              <w:rPr>
                <w:noProof/>
                <w:webHidden/>
              </w:rPr>
            </w:r>
            <w:r>
              <w:rPr>
                <w:noProof/>
                <w:webHidden/>
              </w:rPr>
              <w:fldChar w:fldCharType="separate"/>
            </w:r>
            <w:r>
              <w:rPr>
                <w:noProof/>
                <w:webHidden/>
              </w:rPr>
              <w:t>48</w:t>
            </w:r>
            <w:r>
              <w:rPr>
                <w:noProof/>
                <w:webHidden/>
              </w:rPr>
              <w:fldChar w:fldCharType="end"/>
            </w:r>
          </w:hyperlink>
        </w:p>
        <w:p w14:paraId="7F8778DF" w14:textId="548300A1" w:rsidR="004557B0" w:rsidRDefault="004557B0">
          <w:pPr>
            <w:pStyle w:val="TOC2"/>
            <w:tabs>
              <w:tab w:val="right" w:leader="dot" w:pos="9350"/>
            </w:tabs>
            <w:rPr>
              <w:rFonts w:eastAsiaTheme="minorEastAsia" w:cstheme="minorBidi"/>
              <w:b w:val="0"/>
              <w:bCs w:val="0"/>
              <w:noProof/>
              <w:kern w:val="2"/>
              <w:sz w:val="24"/>
              <w:szCs w:val="24"/>
              <w14:ligatures w14:val="standardContextual"/>
            </w:rPr>
          </w:pPr>
          <w:hyperlink w:anchor="_Toc213070778" w:history="1">
            <w:r w:rsidRPr="009B428A">
              <w:rPr>
                <w:rStyle w:val="Hyperlink"/>
                <w:noProof/>
              </w:rPr>
              <w:t>Snowflake Intelligence</w:t>
            </w:r>
            <w:r>
              <w:rPr>
                <w:noProof/>
                <w:webHidden/>
              </w:rPr>
              <w:tab/>
            </w:r>
            <w:r>
              <w:rPr>
                <w:noProof/>
                <w:webHidden/>
              </w:rPr>
              <w:fldChar w:fldCharType="begin"/>
            </w:r>
            <w:r>
              <w:rPr>
                <w:noProof/>
                <w:webHidden/>
              </w:rPr>
              <w:instrText xml:space="preserve"> PAGEREF _Toc213070778 \h </w:instrText>
            </w:r>
            <w:r>
              <w:rPr>
                <w:noProof/>
                <w:webHidden/>
              </w:rPr>
            </w:r>
            <w:r>
              <w:rPr>
                <w:noProof/>
                <w:webHidden/>
              </w:rPr>
              <w:fldChar w:fldCharType="separate"/>
            </w:r>
            <w:r>
              <w:rPr>
                <w:noProof/>
                <w:webHidden/>
              </w:rPr>
              <w:t>49</w:t>
            </w:r>
            <w:r>
              <w:rPr>
                <w:noProof/>
                <w:webHidden/>
              </w:rPr>
              <w:fldChar w:fldCharType="end"/>
            </w:r>
          </w:hyperlink>
        </w:p>
        <w:p w14:paraId="0B34F402" w14:textId="088A62A7"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79" w:history="1">
            <w:r w:rsidRPr="009B428A">
              <w:rPr>
                <w:rStyle w:val="Hyperlink"/>
                <w:noProof/>
              </w:rPr>
              <w:t>First Question (compare notes to procedures based on model)</w:t>
            </w:r>
            <w:r>
              <w:rPr>
                <w:noProof/>
                <w:webHidden/>
              </w:rPr>
              <w:tab/>
            </w:r>
            <w:r>
              <w:rPr>
                <w:noProof/>
                <w:webHidden/>
              </w:rPr>
              <w:fldChar w:fldCharType="begin"/>
            </w:r>
            <w:r>
              <w:rPr>
                <w:noProof/>
                <w:webHidden/>
              </w:rPr>
              <w:instrText xml:space="preserve"> PAGEREF _Toc213070779 \h </w:instrText>
            </w:r>
            <w:r>
              <w:rPr>
                <w:noProof/>
                <w:webHidden/>
              </w:rPr>
            </w:r>
            <w:r>
              <w:rPr>
                <w:noProof/>
                <w:webHidden/>
              </w:rPr>
              <w:fldChar w:fldCharType="separate"/>
            </w:r>
            <w:r>
              <w:rPr>
                <w:noProof/>
                <w:webHidden/>
              </w:rPr>
              <w:t>50</w:t>
            </w:r>
            <w:r>
              <w:rPr>
                <w:noProof/>
                <w:webHidden/>
              </w:rPr>
              <w:fldChar w:fldCharType="end"/>
            </w:r>
          </w:hyperlink>
        </w:p>
        <w:p w14:paraId="0981A0E9" w14:textId="10E7C426" w:rsidR="004557B0" w:rsidRDefault="004557B0">
          <w:pPr>
            <w:pStyle w:val="TOC3"/>
            <w:tabs>
              <w:tab w:val="right" w:leader="dot" w:pos="9350"/>
            </w:tabs>
            <w:rPr>
              <w:rFonts w:eastAsiaTheme="minorEastAsia" w:cstheme="minorBidi"/>
              <w:noProof/>
              <w:kern w:val="2"/>
              <w:sz w:val="24"/>
              <w:szCs w:val="24"/>
              <w14:ligatures w14:val="standardContextual"/>
            </w:rPr>
          </w:pPr>
          <w:hyperlink w:anchor="_Toc213070780" w:history="1">
            <w:r w:rsidRPr="009B428A">
              <w:rPr>
                <w:rStyle w:val="Hyperlink"/>
                <w:noProof/>
              </w:rPr>
              <w:t>Question Two (End to End Analysis and Executive Summary)</w:t>
            </w:r>
            <w:r>
              <w:rPr>
                <w:noProof/>
                <w:webHidden/>
              </w:rPr>
              <w:tab/>
            </w:r>
            <w:r>
              <w:rPr>
                <w:noProof/>
                <w:webHidden/>
              </w:rPr>
              <w:fldChar w:fldCharType="begin"/>
            </w:r>
            <w:r>
              <w:rPr>
                <w:noProof/>
                <w:webHidden/>
              </w:rPr>
              <w:instrText xml:space="preserve"> PAGEREF _Toc213070780 \h </w:instrText>
            </w:r>
            <w:r>
              <w:rPr>
                <w:noProof/>
                <w:webHidden/>
              </w:rPr>
            </w:r>
            <w:r>
              <w:rPr>
                <w:noProof/>
                <w:webHidden/>
              </w:rPr>
              <w:fldChar w:fldCharType="separate"/>
            </w:r>
            <w:r>
              <w:rPr>
                <w:noProof/>
                <w:webHidden/>
              </w:rPr>
              <w:t>52</w:t>
            </w:r>
            <w:r>
              <w:rPr>
                <w:noProof/>
                <w:webHidden/>
              </w:rPr>
              <w:fldChar w:fldCharType="end"/>
            </w:r>
          </w:hyperlink>
        </w:p>
        <w:p w14:paraId="4D06B641" w14:textId="4903F5BE" w:rsidR="004557B0" w:rsidRDefault="004557B0">
          <w:pPr>
            <w:pStyle w:val="TOC2"/>
            <w:tabs>
              <w:tab w:val="right" w:leader="dot" w:pos="9350"/>
            </w:tabs>
            <w:rPr>
              <w:rFonts w:eastAsiaTheme="minorEastAsia" w:cstheme="minorBidi"/>
              <w:b w:val="0"/>
              <w:bCs w:val="0"/>
              <w:noProof/>
              <w:kern w:val="2"/>
              <w:sz w:val="24"/>
              <w:szCs w:val="24"/>
              <w14:ligatures w14:val="standardContextual"/>
            </w:rPr>
          </w:pPr>
          <w:hyperlink w:anchor="_Toc213070781" w:history="1">
            <w:r w:rsidRPr="009B428A">
              <w:rPr>
                <w:rStyle w:val="Hyperlink"/>
                <w:noProof/>
              </w:rPr>
              <w:t>Conclusion</w:t>
            </w:r>
            <w:r>
              <w:rPr>
                <w:noProof/>
                <w:webHidden/>
              </w:rPr>
              <w:tab/>
            </w:r>
            <w:r>
              <w:rPr>
                <w:noProof/>
                <w:webHidden/>
              </w:rPr>
              <w:fldChar w:fldCharType="begin"/>
            </w:r>
            <w:r>
              <w:rPr>
                <w:noProof/>
                <w:webHidden/>
              </w:rPr>
              <w:instrText xml:space="preserve"> PAGEREF _Toc213070781 \h </w:instrText>
            </w:r>
            <w:r>
              <w:rPr>
                <w:noProof/>
                <w:webHidden/>
              </w:rPr>
            </w:r>
            <w:r>
              <w:rPr>
                <w:noProof/>
                <w:webHidden/>
              </w:rPr>
              <w:fldChar w:fldCharType="separate"/>
            </w:r>
            <w:r>
              <w:rPr>
                <w:noProof/>
                <w:webHidden/>
              </w:rPr>
              <w:t>53</w:t>
            </w:r>
            <w:r>
              <w:rPr>
                <w:noProof/>
                <w:webHidden/>
              </w:rPr>
              <w:fldChar w:fldCharType="end"/>
            </w:r>
          </w:hyperlink>
        </w:p>
        <w:p w14:paraId="66501F63" w14:textId="158AAA84" w:rsidR="00304A56" w:rsidRDefault="00304A56">
          <w:r>
            <w:rPr>
              <w:b/>
              <w:bCs/>
              <w:noProof/>
            </w:rPr>
            <w:fldChar w:fldCharType="end"/>
          </w:r>
        </w:p>
      </w:sdtContent>
    </w:sdt>
    <w:p w14:paraId="0C0D73C3" w14:textId="77777777" w:rsidR="00304A56" w:rsidRPr="00304A56" w:rsidRDefault="00304A56" w:rsidP="00304A56"/>
    <w:p w14:paraId="56F4A2E6" w14:textId="77777777" w:rsidR="005C5FEF" w:rsidRDefault="005C5FEF"/>
    <w:p w14:paraId="1B4ACACA" w14:textId="2B1C0F50" w:rsidR="00B8201A" w:rsidRDefault="00B8201A" w:rsidP="005C5FEF">
      <w:pPr>
        <w:pStyle w:val="Heading2"/>
      </w:pPr>
      <w:bookmarkStart w:id="1" w:name="_Toc213070749"/>
      <w:r>
        <w:lastRenderedPageBreak/>
        <w:t>Overview</w:t>
      </w:r>
      <w:bookmarkEnd w:id="1"/>
    </w:p>
    <w:p w14:paraId="64BB5597" w14:textId="77777777" w:rsidR="00B8201A" w:rsidRDefault="00B8201A"/>
    <w:p w14:paraId="51F7C6F1" w14:textId="662BB55E" w:rsidR="00A93893" w:rsidRDefault="00A93893">
      <w:r>
        <w:rPr>
          <w:rStyle w:val="markdown-bold-text"/>
          <w:rFonts w:eastAsiaTheme="majorEastAsia"/>
          <w:b/>
          <w:bCs/>
        </w:rPr>
        <w:t>Titan Motors</w:t>
      </w:r>
      <w:r>
        <w:t xml:space="preserve">, a commercial truck manufacturer, </w:t>
      </w:r>
      <w:r w:rsidR="00D42040">
        <w:t>utilizes</w:t>
      </w:r>
      <w:r>
        <w:t xml:space="preserve"> a network of 50 national dealers that both sell and service their vehicles. The VP of Warranty Operations has identified a concerning trend: warranty claim costs are rising significantly, but the root cause is unclear. With thousands of service transactions annually—each containing structured data (revenue, parts, dates) and unstructured content (technician notes)—plus vehicle-specific diagnostic manuals and warranty policy guidelines, a traditional investigation would take weeks of manual effort by fraud analysts and technical auditors. The VP needs to quickly identify suspicious patterns, policy violations, and potential fraud, then develop an actionable remediation plan with estimated financial impact.</w:t>
      </w:r>
    </w:p>
    <w:p w14:paraId="45AC4374" w14:textId="77777777" w:rsidR="00A93893" w:rsidRDefault="00A93893"/>
    <w:p w14:paraId="5B488E65" w14:textId="2997F55A" w:rsidR="00B8201A" w:rsidRDefault="00A93893">
      <w:r>
        <w:t>In this workshop, you'll build a </w:t>
      </w:r>
      <w:r>
        <w:rPr>
          <w:rStyle w:val="markdown-bold-text"/>
          <w:rFonts w:eastAsiaTheme="majorEastAsia"/>
          <w:b/>
          <w:bCs/>
        </w:rPr>
        <w:t>Snowflake Intelligence Agent</w:t>
      </w:r>
      <w:r>
        <w:t> that performs this complex investigation in minutes instead of weeks. By combining </w:t>
      </w:r>
      <w:r>
        <w:rPr>
          <w:rStyle w:val="markdown-bold-text"/>
          <w:rFonts w:eastAsiaTheme="majorEastAsia"/>
          <w:b/>
          <w:bCs/>
        </w:rPr>
        <w:t>Cortex Analyst</w:t>
      </w:r>
      <w:r>
        <w:t> (for analyzing structured sales and service data), </w:t>
      </w:r>
      <w:r>
        <w:rPr>
          <w:rStyle w:val="markdown-bold-text"/>
          <w:rFonts w:eastAsiaTheme="majorEastAsia"/>
          <w:b/>
          <w:bCs/>
        </w:rPr>
        <w:t>Cortex Search</w:t>
      </w:r>
      <w:r>
        <w:t> (for examining thousands of technician notes and searching diagnostic manuals and warranty policies), and an </w:t>
      </w:r>
      <w:r>
        <w:rPr>
          <w:rStyle w:val="markdown-bold-text"/>
          <w:rFonts w:eastAsiaTheme="majorEastAsia"/>
          <w:b/>
          <w:bCs/>
        </w:rPr>
        <w:t>AI Agent</w:t>
      </w:r>
      <w:r>
        <w:t> (to orchestrate the investigation and correlate findings), you'll uncover multi-layered fraud evidence: dealers with statistically abnormal warranty revenue, systematic documentation quality failures, maintenance violation patterns, and specific policy non-compliance. The agent delivers what executives need: actionable recommendations with specific claims to audit, financial recovery estimates across multiple scenarios, and a timeline-based remediation plan—all through natural language queries that require no SQL expertise.</w:t>
      </w:r>
    </w:p>
    <w:p w14:paraId="4D447444" w14:textId="58C50E2D" w:rsidR="00B8201A" w:rsidRDefault="00B8201A" w:rsidP="005C5FEF">
      <w:pPr>
        <w:pStyle w:val="Heading3"/>
      </w:pPr>
      <w:bookmarkStart w:id="2" w:name="_Toc213070750"/>
      <w:r>
        <w:t>Data</w:t>
      </w:r>
      <w:bookmarkEnd w:id="2"/>
    </w:p>
    <w:p w14:paraId="7B8DC50F" w14:textId="77777777" w:rsidR="00B8201A" w:rsidRDefault="00B8201A"/>
    <w:p w14:paraId="5CBBB1F7" w14:textId="1BAC2837" w:rsidR="00B8201A" w:rsidRDefault="00B8201A">
      <w:r>
        <w:t xml:space="preserve">Our </w:t>
      </w:r>
      <w:r w:rsidR="00505AA1">
        <w:t>data</w:t>
      </w:r>
      <w:r>
        <w:t xml:space="preserve"> comes from a variety of sources.  First, structured data is stored in our Dealer Operations database.</w:t>
      </w:r>
      <w:r w:rsidR="00E21A2B">
        <w:t xml:space="preserve">  This contains 5 tables and track sales and service records for our trucks sold and serviced within our dealer network.</w:t>
      </w:r>
    </w:p>
    <w:p w14:paraId="1F28C497" w14:textId="77777777" w:rsidR="00E21A2B" w:rsidRDefault="00E21A2B"/>
    <w:p w14:paraId="0219EB2D" w14:textId="3819347F" w:rsidR="00E21A2B" w:rsidRDefault="00E21A2B" w:rsidP="00E21A2B">
      <w:pPr>
        <w:jc w:val="center"/>
      </w:pPr>
      <w:r>
        <w:rPr>
          <w:noProof/>
          <w14:ligatures w14:val="standardContextual"/>
        </w:rPr>
        <w:drawing>
          <wp:inline distT="0" distB="0" distL="0" distR="0" wp14:anchorId="39FFC407" wp14:editId="5C29E0B7">
            <wp:extent cx="3695700" cy="2147928"/>
            <wp:effectExtent l="0" t="0" r="0" b="0"/>
            <wp:docPr id="2057991645" name="Picture 82" descr="A diagram of a sales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91645" name="Picture 82" descr="A diagram of a sales compan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37658" cy="2172314"/>
                    </a:xfrm>
                    <a:prstGeom prst="rect">
                      <a:avLst/>
                    </a:prstGeom>
                  </pic:spPr>
                </pic:pic>
              </a:graphicData>
            </a:graphic>
          </wp:inline>
        </w:drawing>
      </w:r>
    </w:p>
    <w:p w14:paraId="574DC336" w14:textId="77777777" w:rsidR="009C0DD6" w:rsidRDefault="009C0DD6" w:rsidP="00E21A2B">
      <w:pPr>
        <w:jc w:val="center"/>
      </w:pPr>
    </w:p>
    <w:p w14:paraId="1E4CAF2C" w14:textId="4DE9F968" w:rsidR="00E21A2B" w:rsidRDefault="00E21A2B" w:rsidP="00E21A2B">
      <w:r>
        <w:t xml:space="preserve">Within the Services table are Technician Notes, recording how they diagnosed and ultimately fixed assigned warranty claims.  This is also where they record notes from ongoing maintenance services and </w:t>
      </w:r>
      <w:r w:rsidR="00277D8A">
        <w:t>non-warranty</w:t>
      </w:r>
      <w:r>
        <w:t xml:space="preserve"> repairs.</w:t>
      </w:r>
    </w:p>
    <w:p w14:paraId="4758EA9C" w14:textId="77777777" w:rsidR="00E21A2B" w:rsidRDefault="00E21A2B" w:rsidP="00E21A2B"/>
    <w:p w14:paraId="1A3A5F73" w14:textId="1D829742" w:rsidR="00E21A2B" w:rsidRDefault="00E21A2B" w:rsidP="00E21A2B">
      <w:r>
        <w:t xml:space="preserve">Finally, we have our documents.  This includes </w:t>
      </w:r>
      <w:r w:rsidR="00F54E19">
        <w:t xml:space="preserve">5 </w:t>
      </w:r>
      <w:r>
        <w:t>Model Specific Service/Diagnostic Guides plus our Warranty Policy Document.</w:t>
      </w:r>
    </w:p>
    <w:p w14:paraId="018E8749" w14:textId="77777777" w:rsidR="00973140" w:rsidRDefault="00973140" w:rsidP="00E21A2B"/>
    <w:p w14:paraId="63DA92B0" w14:textId="2E12FCA2" w:rsidR="00530169" w:rsidRDefault="00973140" w:rsidP="00973140">
      <w:pPr>
        <w:jc w:val="center"/>
      </w:pPr>
      <w:r>
        <w:rPr>
          <w:noProof/>
          <w14:ligatures w14:val="standardContextual"/>
        </w:rPr>
        <w:drawing>
          <wp:inline distT="0" distB="0" distL="0" distR="0" wp14:anchorId="2972AF51" wp14:editId="0BDCCFFF">
            <wp:extent cx="3942080" cy="1787413"/>
            <wp:effectExtent l="0" t="0" r="0" b="3810"/>
            <wp:docPr id="368769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998" name="Picture 3687699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76471" cy="1803007"/>
                    </a:xfrm>
                    <a:prstGeom prst="rect">
                      <a:avLst/>
                    </a:prstGeom>
                  </pic:spPr>
                </pic:pic>
              </a:graphicData>
            </a:graphic>
          </wp:inline>
        </w:drawing>
      </w:r>
    </w:p>
    <w:p w14:paraId="4A57297E" w14:textId="0D70957C" w:rsidR="00E21A2B" w:rsidRDefault="00E21A2B" w:rsidP="00E21A2B">
      <w:pPr>
        <w:jc w:val="center"/>
      </w:pPr>
    </w:p>
    <w:p w14:paraId="514591BE" w14:textId="77777777" w:rsidR="00A93893" w:rsidRDefault="00A93893" w:rsidP="00E21A2B">
      <w:pPr>
        <w:jc w:val="center"/>
      </w:pPr>
    </w:p>
    <w:p w14:paraId="76814D86" w14:textId="1318B411" w:rsidR="00A93893" w:rsidRDefault="00A93893" w:rsidP="00A93893">
      <w:r>
        <w:t>Workshop Roadmap</w:t>
      </w:r>
    </w:p>
    <w:p w14:paraId="38FFDE9A" w14:textId="77777777" w:rsidR="00A93893" w:rsidRDefault="00A93893" w:rsidP="00A93893"/>
    <w:p w14:paraId="1442EDF0" w14:textId="3D44DA1E" w:rsidR="00A93893" w:rsidRDefault="00A93893" w:rsidP="00A93893">
      <w:r>
        <w:rPr>
          <w:noProof/>
          <w14:ligatures w14:val="standardContextual"/>
        </w:rPr>
        <w:drawing>
          <wp:inline distT="0" distB="0" distL="0" distR="0" wp14:anchorId="15708002" wp14:editId="5B633A73">
            <wp:extent cx="5943600" cy="3329940"/>
            <wp:effectExtent l="0" t="0" r="0" b="0"/>
            <wp:docPr id="1557984911"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4911" name="Picture 1" descr="A diagram of a servic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2F2FF8AF" w14:textId="1E21318C" w:rsidR="00E21A2B" w:rsidRDefault="00E21A2B" w:rsidP="005C5FEF">
      <w:pPr>
        <w:pStyle w:val="Heading3"/>
      </w:pPr>
      <w:bookmarkStart w:id="3" w:name="_Toc213070751"/>
      <w:r>
        <w:t>Agenda</w:t>
      </w:r>
      <w:bookmarkEnd w:id="3"/>
    </w:p>
    <w:p w14:paraId="314642CF" w14:textId="77777777" w:rsidR="00E21A2B" w:rsidRDefault="00E21A2B" w:rsidP="00E21A2B"/>
    <w:p w14:paraId="470B0830" w14:textId="7A128889" w:rsidR="00E21A2B" w:rsidRDefault="00E21A2B" w:rsidP="00E21A2B">
      <w:pPr>
        <w:pStyle w:val="ListParagraph"/>
        <w:numPr>
          <w:ilvl w:val="0"/>
          <w:numId w:val="4"/>
        </w:numPr>
      </w:pPr>
      <w:r>
        <w:t>Create and test Analyst Service (20 mins)</w:t>
      </w:r>
    </w:p>
    <w:p w14:paraId="70CC04B4" w14:textId="60C63299" w:rsidR="00E21A2B" w:rsidRDefault="00E21A2B" w:rsidP="00E21A2B">
      <w:pPr>
        <w:pStyle w:val="ListParagraph"/>
        <w:numPr>
          <w:ilvl w:val="0"/>
          <w:numId w:val="4"/>
        </w:numPr>
      </w:pPr>
      <w:r>
        <w:t>Create Search Service on Technician Notes using GUI (10 mins)</w:t>
      </w:r>
    </w:p>
    <w:p w14:paraId="64E839FD" w14:textId="4C456FD6" w:rsidR="00E21A2B" w:rsidRDefault="00E21A2B" w:rsidP="00E21A2B">
      <w:pPr>
        <w:pStyle w:val="ListParagraph"/>
        <w:numPr>
          <w:ilvl w:val="0"/>
          <w:numId w:val="4"/>
        </w:numPr>
      </w:pPr>
      <w:r>
        <w:t>Create Search Service on Documents using SQL (10 mins)</w:t>
      </w:r>
    </w:p>
    <w:p w14:paraId="1A29FEAF" w14:textId="50883D97" w:rsidR="00E21A2B" w:rsidRDefault="00E21A2B" w:rsidP="00E21A2B">
      <w:pPr>
        <w:pStyle w:val="ListParagraph"/>
        <w:numPr>
          <w:ilvl w:val="0"/>
          <w:numId w:val="4"/>
        </w:numPr>
      </w:pPr>
      <w:r>
        <w:t>Assemble and test th</w:t>
      </w:r>
      <w:r w:rsidR="00B16F8F">
        <w:t>e Agent (20 mins)</w:t>
      </w:r>
    </w:p>
    <w:p w14:paraId="1177AF30" w14:textId="712BB551" w:rsidR="00B16F8F" w:rsidRDefault="00B16F8F" w:rsidP="00E21A2B">
      <w:pPr>
        <w:pStyle w:val="ListParagraph"/>
        <w:numPr>
          <w:ilvl w:val="0"/>
          <w:numId w:val="4"/>
        </w:numPr>
      </w:pPr>
      <w:r>
        <w:t>Get analysis and recommendations in Snowflake Intelligence (15 mins)</w:t>
      </w:r>
    </w:p>
    <w:p w14:paraId="42A90147" w14:textId="77777777" w:rsidR="00E21A2B" w:rsidRPr="00B8201A" w:rsidRDefault="00E21A2B" w:rsidP="00E21A2B">
      <w:pPr>
        <w:jc w:val="center"/>
      </w:pPr>
    </w:p>
    <w:p w14:paraId="7A06A2B9" w14:textId="77777777" w:rsidR="00B8201A" w:rsidRDefault="00B8201A"/>
    <w:p w14:paraId="1A3B4842" w14:textId="3575C2E9" w:rsidR="00F76A0D" w:rsidRDefault="00476849">
      <w:bookmarkStart w:id="4" w:name="_Toc213070752"/>
      <w:r w:rsidRPr="005C5FEF">
        <w:rPr>
          <w:rStyle w:val="Heading2Char"/>
        </w:rPr>
        <w:t>Lab Setup</w:t>
      </w:r>
      <w:bookmarkEnd w:id="4"/>
      <w:r w:rsidR="00E21A2B">
        <w:t xml:space="preserve"> (if not already set up for you)</w:t>
      </w:r>
    </w:p>
    <w:p w14:paraId="03FC2112" w14:textId="77777777" w:rsidR="00D348D3" w:rsidRDefault="00D348D3" w:rsidP="00D348D3"/>
    <w:p w14:paraId="7679D488" w14:textId="3E932686" w:rsidR="00D348D3" w:rsidRPr="00D348D3" w:rsidRDefault="00530169" w:rsidP="00530169">
      <w:pPr>
        <w:pStyle w:val="Heading3"/>
      </w:pPr>
      <w:bookmarkStart w:id="5" w:name="_Toc213070753"/>
      <w:r>
        <w:t>Get Setup Script</w:t>
      </w:r>
      <w:bookmarkEnd w:id="5"/>
    </w:p>
    <w:p w14:paraId="71E77ADA" w14:textId="77777777" w:rsidR="00B8201A" w:rsidRDefault="00B8201A"/>
    <w:p w14:paraId="59AE1951" w14:textId="08A01723" w:rsidR="00476849" w:rsidRDefault="00187DA3">
      <w:hyperlink r:id="rId11" w:history="1">
        <w:r w:rsidRPr="00EF220E">
          <w:rPr>
            <w:rStyle w:val="Hyperlink"/>
          </w:rPr>
          <w:t>https://github.com/azbarbarian2020/truck-warranty-fraud-workshop-V2/tree/main</w:t>
        </w:r>
      </w:hyperlink>
      <w:r>
        <w:t xml:space="preserve">  </w:t>
      </w:r>
      <w:r w:rsidR="00476849">
        <w:t>Navigate to truck-warranty-fraud-workshop</w:t>
      </w:r>
      <w:r>
        <w:t>-v2</w:t>
      </w:r>
      <w:r w:rsidR="00476849">
        <w:t>/</w:t>
      </w:r>
      <w:r>
        <w:t>scripts</w:t>
      </w:r>
      <w:r w:rsidR="00476849">
        <w:t>/</w:t>
      </w:r>
      <w:proofErr w:type="spellStart"/>
      <w:r>
        <w:t>Workshop_</w:t>
      </w:r>
      <w:r w:rsidR="00476849">
        <w:t>setup.sql</w:t>
      </w:r>
      <w:proofErr w:type="spellEnd"/>
      <w:r w:rsidR="00476849">
        <w:t xml:space="preserve"> and copy the code.</w:t>
      </w:r>
    </w:p>
    <w:p w14:paraId="464E19AD" w14:textId="77777777" w:rsidR="007D1C4B" w:rsidRDefault="007D1C4B"/>
    <w:p w14:paraId="68906B0C" w14:textId="33C854F3" w:rsidR="00476849" w:rsidRDefault="00187DA3" w:rsidP="00476849">
      <w:pPr>
        <w:jc w:val="center"/>
      </w:pPr>
      <w:r>
        <w:rPr>
          <w:noProof/>
          <w14:ligatures w14:val="standardContextual"/>
        </w:rPr>
        <w:drawing>
          <wp:inline distT="0" distB="0" distL="0" distR="0" wp14:anchorId="1EB466C2" wp14:editId="65E34DBB">
            <wp:extent cx="5943600" cy="2402840"/>
            <wp:effectExtent l="0" t="0" r="0" b="0"/>
            <wp:docPr id="61166521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5219" name="Picture 4"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224C29DA" w14:textId="77777777" w:rsidR="00531078" w:rsidRDefault="00531078" w:rsidP="00476849">
      <w:pPr>
        <w:jc w:val="center"/>
      </w:pPr>
    </w:p>
    <w:p w14:paraId="11AE899A" w14:textId="45D0633A" w:rsidR="00476849" w:rsidRPr="00C42115" w:rsidRDefault="00E53B19" w:rsidP="00C42115">
      <w:pPr>
        <w:pStyle w:val="Heading3"/>
      </w:pPr>
      <w:bookmarkStart w:id="6" w:name="_Toc213070754"/>
      <w:r w:rsidRPr="00C42115">
        <w:t xml:space="preserve">Set </w:t>
      </w:r>
      <w:r w:rsidR="00482C5D" w:rsidRPr="00C42115">
        <w:t>Environment</w:t>
      </w:r>
      <w:bookmarkEnd w:id="6"/>
    </w:p>
    <w:p w14:paraId="22E8107F" w14:textId="53E8A64D" w:rsidR="00E53B19" w:rsidRPr="00A93893" w:rsidRDefault="00E53B19" w:rsidP="00530169">
      <w:pPr>
        <w:rPr>
          <w:rFonts w:eastAsiaTheme="majorEastAsia"/>
          <w:b/>
          <w:bCs/>
        </w:rPr>
      </w:pPr>
      <w:r>
        <w:rPr>
          <w:rFonts w:eastAsiaTheme="majorEastAsia"/>
        </w:rPr>
        <w:t>This creates or sets our Database, Schema, Warehouse and create</w:t>
      </w:r>
      <w:r w:rsidR="00973140">
        <w:rPr>
          <w:rFonts w:eastAsiaTheme="majorEastAsia"/>
        </w:rPr>
        <w:t>s</w:t>
      </w:r>
      <w:r>
        <w:rPr>
          <w:rFonts w:eastAsiaTheme="majorEastAsia"/>
        </w:rPr>
        <w:t xml:space="preserve"> our Stages.</w:t>
      </w:r>
      <w:r w:rsidR="00A93893">
        <w:rPr>
          <w:rFonts w:eastAsiaTheme="majorEastAsia"/>
        </w:rPr>
        <w:t xml:space="preserve">  </w:t>
      </w:r>
      <w:r w:rsidR="00A93893" w:rsidRPr="00A93893">
        <w:rPr>
          <w:rFonts w:eastAsiaTheme="majorEastAsia"/>
          <w:b/>
          <w:bCs/>
        </w:rPr>
        <w:t>Note if you have an existing database</w:t>
      </w:r>
      <w:r w:rsidR="00C44CC1">
        <w:rPr>
          <w:rFonts w:eastAsiaTheme="majorEastAsia"/>
          <w:b/>
          <w:bCs/>
        </w:rPr>
        <w:t>,</w:t>
      </w:r>
      <w:r w:rsidR="00A93893" w:rsidRPr="00A93893">
        <w:rPr>
          <w:rFonts w:eastAsiaTheme="majorEastAsia"/>
          <w:b/>
          <w:bCs/>
        </w:rPr>
        <w:t xml:space="preserve"> schema </w:t>
      </w:r>
      <w:r w:rsidR="00C44CC1">
        <w:rPr>
          <w:rFonts w:eastAsiaTheme="majorEastAsia"/>
          <w:b/>
          <w:bCs/>
        </w:rPr>
        <w:t xml:space="preserve">or warehouse </w:t>
      </w:r>
      <w:r w:rsidR="00A93893" w:rsidRPr="00A93893">
        <w:rPr>
          <w:rFonts w:eastAsiaTheme="majorEastAsia"/>
          <w:b/>
          <w:bCs/>
        </w:rPr>
        <w:t>you want to use, make sure to alter the code accordingly.</w:t>
      </w:r>
    </w:p>
    <w:p w14:paraId="335E2580" w14:textId="77777777" w:rsidR="005C5FEF" w:rsidRDefault="005C5FEF" w:rsidP="00C12725"/>
    <w:p w14:paraId="3C8F88FE" w14:textId="096DAF42" w:rsidR="00476849" w:rsidRDefault="00476849" w:rsidP="00476849">
      <w:r>
        <w:t xml:space="preserve">In </w:t>
      </w:r>
      <w:proofErr w:type="spellStart"/>
      <w:r>
        <w:t>Snowsite</w:t>
      </w:r>
      <w:proofErr w:type="spellEnd"/>
      <w:r>
        <w:t xml:space="preserve">, click </w:t>
      </w:r>
      <w:r w:rsidRPr="00A93893">
        <w:rPr>
          <w:b/>
          <w:bCs/>
        </w:rPr>
        <w:t>Projects</w:t>
      </w:r>
      <w:r>
        <w:t xml:space="preserve"> </w:t>
      </w:r>
      <w:r>
        <w:sym w:font="Wingdings" w:char="F0E0"/>
      </w:r>
      <w:r>
        <w:t xml:space="preserve"> </w:t>
      </w:r>
      <w:r w:rsidRPr="00A93893">
        <w:rPr>
          <w:b/>
          <w:bCs/>
        </w:rPr>
        <w:t>Workspaces</w:t>
      </w:r>
      <w:r>
        <w:t xml:space="preserve">.  Click the </w:t>
      </w:r>
      <w:r w:rsidRPr="00A93893">
        <w:rPr>
          <w:b/>
          <w:bCs/>
        </w:rPr>
        <w:t>+</w:t>
      </w:r>
      <w:r>
        <w:t xml:space="preserve"> button up top to make a new .</w:t>
      </w:r>
      <w:proofErr w:type="spellStart"/>
      <w:r>
        <w:t>sql</w:t>
      </w:r>
      <w:proofErr w:type="spellEnd"/>
      <w:r>
        <w:t xml:space="preserve"> sheet.  Paste the code from </w:t>
      </w:r>
      <w:proofErr w:type="spellStart"/>
      <w:r>
        <w:t>github</w:t>
      </w:r>
      <w:proofErr w:type="spellEnd"/>
      <w:r>
        <w:t xml:space="preserve">.  </w:t>
      </w:r>
      <w:r w:rsidR="00F54E19">
        <w:t xml:space="preserve">Highlight the code </w:t>
      </w:r>
      <w:r w:rsidR="00A93893">
        <w:t>for</w:t>
      </w:r>
      <w:r w:rsidR="00F54E19">
        <w:t xml:space="preserve"> </w:t>
      </w:r>
      <w:r w:rsidR="00C44CC1" w:rsidRPr="00C44CC1">
        <w:rPr>
          <w:b/>
          <w:bCs/>
        </w:rPr>
        <w:t xml:space="preserve">Step </w:t>
      </w:r>
      <w:r w:rsidR="00F54E19" w:rsidRPr="00C44CC1">
        <w:rPr>
          <w:b/>
          <w:bCs/>
        </w:rPr>
        <w:t>1: Set Environment</w:t>
      </w:r>
      <w:r w:rsidR="00C44CC1">
        <w:t xml:space="preserve"> and </w:t>
      </w:r>
      <w:r w:rsidR="00C44CC1" w:rsidRPr="00C44CC1">
        <w:rPr>
          <w:b/>
          <w:bCs/>
        </w:rPr>
        <w:t>Step 2: Make Tables</w:t>
      </w:r>
      <w:r w:rsidR="00F54E19">
        <w:t>.</w:t>
      </w:r>
      <w:r>
        <w:t xml:space="preserve">  Press the blue run button.</w:t>
      </w:r>
    </w:p>
    <w:p w14:paraId="57782F4E" w14:textId="77777777" w:rsidR="00A93893" w:rsidRDefault="00A93893" w:rsidP="00476849"/>
    <w:p w14:paraId="11D14A48" w14:textId="77777777" w:rsidR="00A93893" w:rsidRDefault="00A93893" w:rsidP="00476849"/>
    <w:p w14:paraId="3B6BE79B" w14:textId="669CD9D8" w:rsidR="00476849" w:rsidRDefault="00A93893" w:rsidP="00476849">
      <w:pPr>
        <w:jc w:val="center"/>
      </w:pPr>
      <w:r>
        <w:rPr>
          <w:noProof/>
          <w14:ligatures w14:val="standardContextual"/>
        </w:rPr>
        <w:drawing>
          <wp:inline distT="0" distB="0" distL="0" distR="0" wp14:anchorId="2A5E1BFF" wp14:editId="26B07AC9">
            <wp:extent cx="3778250" cy="1740175"/>
            <wp:effectExtent l="0" t="0" r="0" b="0"/>
            <wp:docPr id="1477836786" name="Picture 2"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36786" name="Picture 2" descr="A diagram of a software flow&#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3755" cy="1756528"/>
                    </a:xfrm>
                    <a:prstGeom prst="rect">
                      <a:avLst/>
                    </a:prstGeom>
                  </pic:spPr>
                </pic:pic>
              </a:graphicData>
            </a:graphic>
          </wp:inline>
        </w:drawing>
      </w:r>
    </w:p>
    <w:p w14:paraId="00487963" w14:textId="3C3BC6E2" w:rsidR="009C0DD6" w:rsidRDefault="00F54E19" w:rsidP="00476849">
      <w:pPr>
        <w:jc w:val="center"/>
      </w:pPr>
      <w:r>
        <w:rPr>
          <w:noProof/>
          <w14:ligatures w14:val="standardContextual"/>
        </w:rPr>
        <w:lastRenderedPageBreak/>
        <w:drawing>
          <wp:inline distT="0" distB="0" distL="0" distR="0" wp14:anchorId="5C49A5F0" wp14:editId="5C19A9C2">
            <wp:extent cx="5943600" cy="3420110"/>
            <wp:effectExtent l="0" t="0" r="0" b="0"/>
            <wp:docPr id="17554777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775" name="Picture 3"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73E79B7B" w14:textId="6E4953E9" w:rsidR="007A061E" w:rsidRDefault="007A061E" w:rsidP="00476849">
      <w:pPr>
        <w:jc w:val="center"/>
      </w:pPr>
      <w:r>
        <w:rPr>
          <w:noProof/>
        </w:rPr>
        <w:drawing>
          <wp:inline distT="0" distB="0" distL="0" distR="0" wp14:anchorId="0E24FF6B" wp14:editId="63080CA4">
            <wp:extent cx="5943600" cy="3416300"/>
            <wp:effectExtent l="0" t="0" r="0" b="0"/>
            <wp:docPr id="52618069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0694" name="Picture 9"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32588821" w14:textId="10DFEF7C" w:rsidR="00476849" w:rsidRDefault="00C12725" w:rsidP="00C42115">
      <w:pPr>
        <w:pStyle w:val="Heading3"/>
      </w:pPr>
      <w:bookmarkStart w:id="7" w:name="_Toc213070755"/>
      <w:r w:rsidRPr="00C42115">
        <w:t>Load the files to stages</w:t>
      </w:r>
      <w:bookmarkEnd w:id="7"/>
    </w:p>
    <w:p w14:paraId="665A45FC" w14:textId="77777777" w:rsidR="00A93893" w:rsidRDefault="00A93893" w:rsidP="00A93893"/>
    <w:p w14:paraId="7D8C72E6" w14:textId="10244892" w:rsidR="00A93893" w:rsidRPr="00A93893" w:rsidRDefault="00A93893" w:rsidP="00A93893">
      <w:pPr>
        <w:jc w:val="center"/>
      </w:pPr>
      <w:r>
        <w:rPr>
          <w:noProof/>
          <w14:ligatures w14:val="standardContextual"/>
        </w:rPr>
        <w:lastRenderedPageBreak/>
        <w:drawing>
          <wp:inline distT="0" distB="0" distL="0" distR="0" wp14:anchorId="5B00CD86" wp14:editId="34366AEB">
            <wp:extent cx="4040986" cy="1861185"/>
            <wp:effectExtent l="0" t="0" r="0" b="5715"/>
            <wp:docPr id="309328522" name="Picture 3" descr="A diagram of a softwar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28522" name="Picture 3" descr="A diagram of a software dia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90132" cy="1883820"/>
                    </a:xfrm>
                    <a:prstGeom prst="rect">
                      <a:avLst/>
                    </a:prstGeom>
                  </pic:spPr>
                </pic:pic>
              </a:graphicData>
            </a:graphic>
          </wp:inline>
        </w:drawing>
      </w:r>
    </w:p>
    <w:p w14:paraId="53DDA02B" w14:textId="77777777" w:rsidR="005C5FEF" w:rsidRPr="005C5FEF" w:rsidRDefault="005C5FEF" w:rsidP="005C5FEF"/>
    <w:p w14:paraId="01F4A402" w14:textId="66A23672" w:rsidR="00C12725" w:rsidRDefault="00C12725" w:rsidP="00476849">
      <w:r>
        <w:t xml:space="preserve">Download the </w:t>
      </w:r>
      <w:r w:rsidR="00F54E19">
        <w:t xml:space="preserve">5 </w:t>
      </w:r>
      <w:r>
        <w:t>.csv files from truck-warranty-fraud-workshop</w:t>
      </w:r>
      <w:r w:rsidR="00187DA3">
        <w:t>-v2</w:t>
      </w:r>
      <w:r>
        <w:t>/data</w:t>
      </w:r>
    </w:p>
    <w:p w14:paraId="09DEDBAE" w14:textId="77777777" w:rsidR="009C0DD6" w:rsidRDefault="009C0DD6" w:rsidP="00476849"/>
    <w:p w14:paraId="27D74AFB" w14:textId="3E9E01AF" w:rsidR="00C12725" w:rsidRDefault="00187DA3" w:rsidP="00C12725">
      <w:pPr>
        <w:jc w:val="center"/>
      </w:pPr>
      <w:r>
        <w:rPr>
          <w:noProof/>
          <w14:ligatures w14:val="standardContextual"/>
        </w:rPr>
        <w:drawing>
          <wp:inline distT="0" distB="0" distL="0" distR="0" wp14:anchorId="6B57EAA8" wp14:editId="10E615E9">
            <wp:extent cx="5943600" cy="1939290"/>
            <wp:effectExtent l="0" t="0" r="0" b="3810"/>
            <wp:docPr id="12353058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05819" name="Picture 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9290"/>
                    </a:xfrm>
                    <a:prstGeom prst="rect">
                      <a:avLst/>
                    </a:prstGeom>
                  </pic:spPr>
                </pic:pic>
              </a:graphicData>
            </a:graphic>
          </wp:inline>
        </w:drawing>
      </w:r>
    </w:p>
    <w:p w14:paraId="45057612" w14:textId="77777777" w:rsidR="009C0DD6" w:rsidRDefault="009C0DD6" w:rsidP="00C12725">
      <w:pPr>
        <w:jc w:val="center"/>
      </w:pPr>
    </w:p>
    <w:p w14:paraId="7973C24B" w14:textId="555314D2" w:rsidR="00C12725" w:rsidRDefault="00C12725" w:rsidP="00C12725">
      <w:r>
        <w:t xml:space="preserve">Download the </w:t>
      </w:r>
      <w:r w:rsidR="00F54E19">
        <w:t xml:space="preserve">6 </w:t>
      </w:r>
      <w:r>
        <w:t>.pdf docs from truck-warranty-fraud-workshop</w:t>
      </w:r>
      <w:r w:rsidR="00187DA3">
        <w:t>-v2</w:t>
      </w:r>
      <w:r>
        <w:t>/documents</w:t>
      </w:r>
    </w:p>
    <w:p w14:paraId="02D6D291" w14:textId="77777777" w:rsidR="009C0DD6" w:rsidRDefault="009C0DD6" w:rsidP="00C12725"/>
    <w:p w14:paraId="4D46635C" w14:textId="790B25FD" w:rsidR="00C12725" w:rsidRDefault="00973140" w:rsidP="00C12725">
      <w:pPr>
        <w:jc w:val="center"/>
      </w:pPr>
      <w:r>
        <w:rPr>
          <w:noProof/>
          <w14:ligatures w14:val="standardContextual"/>
        </w:rPr>
        <mc:AlternateContent>
          <mc:Choice Requires="wps">
            <w:drawing>
              <wp:anchor distT="0" distB="0" distL="114300" distR="114300" simplePos="0" relativeHeight="251659264" behindDoc="0" locked="0" layoutInCell="1" allowOverlap="1" wp14:anchorId="3BBD4AC7" wp14:editId="010A86AA">
                <wp:simplePos x="0" y="0"/>
                <wp:positionH relativeFrom="column">
                  <wp:posOffset>1203960</wp:posOffset>
                </wp:positionH>
                <wp:positionV relativeFrom="paragraph">
                  <wp:posOffset>1610360</wp:posOffset>
                </wp:positionV>
                <wp:extent cx="4653280" cy="162560"/>
                <wp:effectExtent l="0" t="0" r="0" b="2540"/>
                <wp:wrapNone/>
                <wp:docPr id="275490077" name="Rectangle 12"/>
                <wp:cNvGraphicFramePr/>
                <a:graphic xmlns:a="http://schemas.openxmlformats.org/drawingml/2006/main">
                  <a:graphicData uri="http://schemas.microsoft.com/office/word/2010/wordprocessingShape">
                    <wps:wsp>
                      <wps:cNvSpPr/>
                      <wps:spPr>
                        <a:xfrm>
                          <a:off x="0" y="0"/>
                          <a:ext cx="4653280" cy="1625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2CC00" id="Rectangle 12" o:spid="_x0000_s1026" style="position:absolute;margin-left:94.8pt;margin-top:126.8pt;width:366.4pt;height:1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" fillcolor="white [3212]" stroked="f" strokeweight="1.5pt"/>
            </w:pict>
          </mc:Fallback>
        </mc:AlternateContent>
      </w:r>
      <w:r w:rsidR="00187DA3">
        <w:rPr>
          <w:noProof/>
          <w14:ligatures w14:val="standardContextual"/>
        </w:rPr>
        <w:drawing>
          <wp:inline distT="0" distB="0" distL="0" distR="0" wp14:anchorId="4754753F" wp14:editId="6180450E">
            <wp:extent cx="5943600" cy="2367915"/>
            <wp:effectExtent l="0" t="0" r="0" b="0"/>
            <wp:docPr id="4638411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4116" name="Picture 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22BCF9BD" w14:textId="77777777" w:rsidR="009C0DD6" w:rsidRDefault="009C0DD6" w:rsidP="00C12725"/>
    <w:p w14:paraId="38EEA212" w14:textId="364F7EB7" w:rsidR="00C12725" w:rsidRDefault="00C12725" w:rsidP="00C12725">
      <w:r>
        <w:t>Upload Files</w:t>
      </w:r>
    </w:p>
    <w:p w14:paraId="2A285437" w14:textId="77777777" w:rsidR="005C5FEF" w:rsidRDefault="005C5FEF" w:rsidP="00C12725"/>
    <w:p w14:paraId="3E68ECF1" w14:textId="5F819EB3" w:rsidR="00C12725" w:rsidRDefault="00C12725" w:rsidP="00C12725">
      <w:r>
        <w:t xml:space="preserve">Go to </w:t>
      </w:r>
      <w:r w:rsidRPr="00C44CC1">
        <w:rPr>
          <w:b/>
          <w:bCs/>
        </w:rPr>
        <w:t>Catalog</w:t>
      </w:r>
      <w:r>
        <w:t xml:space="preserve"> </w:t>
      </w:r>
      <w:r>
        <w:sym w:font="Wingdings" w:char="F0E0"/>
      </w:r>
      <w:r>
        <w:t xml:space="preserve"> </w:t>
      </w:r>
      <w:r w:rsidR="00A06CAA">
        <w:t xml:space="preserve"> </w:t>
      </w:r>
      <w:r w:rsidR="00A06CAA" w:rsidRPr="00C44CC1">
        <w:rPr>
          <w:b/>
          <w:bCs/>
        </w:rPr>
        <w:t>DATABASE_EXPLORER</w:t>
      </w:r>
      <w:r w:rsidR="00A06CAA">
        <w:t xml:space="preserve"> </w:t>
      </w:r>
      <w:r w:rsidR="00A06CAA">
        <w:sym w:font="Wingdings" w:char="F0E0"/>
      </w:r>
      <w:r w:rsidR="00A06CAA">
        <w:t xml:space="preserve"> </w:t>
      </w:r>
      <w:r w:rsidR="00A93893" w:rsidRPr="00C44CC1">
        <w:rPr>
          <w:b/>
          <w:bCs/>
        </w:rPr>
        <w:t>TRUCK_WARRANTY_WORKSHOP</w:t>
      </w:r>
      <w:r w:rsidR="00A06CAA">
        <w:t xml:space="preserve"> </w:t>
      </w:r>
      <w:r w:rsidR="00A06CAA">
        <w:sym w:font="Wingdings" w:char="F0E0"/>
      </w:r>
      <w:r w:rsidR="00A06CAA">
        <w:t xml:space="preserve"> </w:t>
      </w:r>
      <w:r w:rsidR="00A93893" w:rsidRPr="00C44CC1">
        <w:rPr>
          <w:b/>
          <w:bCs/>
        </w:rPr>
        <w:t>ANALYTIC</w:t>
      </w:r>
      <w:r w:rsidR="00A06CAA">
        <w:t xml:space="preserve"> </w:t>
      </w:r>
      <w:r w:rsidR="00A06CAA">
        <w:sym w:font="Wingdings" w:char="F0E0"/>
      </w:r>
      <w:r w:rsidR="00A06CAA">
        <w:t xml:space="preserve"> </w:t>
      </w:r>
      <w:r w:rsidR="00A06CAA" w:rsidRPr="00C44CC1">
        <w:rPr>
          <w:b/>
          <w:bCs/>
        </w:rPr>
        <w:t>Stages</w:t>
      </w:r>
      <w:r w:rsidR="00A06CAA">
        <w:t xml:space="preserve"> </w:t>
      </w:r>
      <w:r w:rsidR="00A06CAA">
        <w:sym w:font="Wingdings" w:char="F0E0"/>
      </w:r>
      <w:r w:rsidR="00A06CAA">
        <w:t xml:space="preserve"> </w:t>
      </w:r>
      <w:r w:rsidR="00A06CAA" w:rsidRPr="00C44CC1">
        <w:rPr>
          <w:b/>
          <w:bCs/>
        </w:rPr>
        <w:t>DATA_FILES</w:t>
      </w:r>
    </w:p>
    <w:p w14:paraId="1EF358B4" w14:textId="77777777" w:rsidR="005C5FEF" w:rsidRDefault="005C5FEF" w:rsidP="00C12725"/>
    <w:p w14:paraId="25532E60" w14:textId="3A5684F7" w:rsidR="009C0DD6" w:rsidRDefault="00E53B19" w:rsidP="00C12725">
      <w:r>
        <w:t xml:space="preserve">Click the </w:t>
      </w:r>
      <w:r w:rsidRPr="00277D8A">
        <w:rPr>
          <w:b/>
          <w:bCs/>
        </w:rPr>
        <w:t>+ Files</w:t>
      </w:r>
      <w:r>
        <w:t xml:space="preserve"> button and select the 5 .csv data files you downloaded from GitHub.</w:t>
      </w:r>
    </w:p>
    <w:p w14:paraId="5C9C4385" w14:textId="77777777" w:rsidR="00277D8A" w:rsidRDefault="00277D8A" w:rsidP="00C12725"/>
    <w:p w14:paraId="6D495802" w14:textId="23DAA4AE" w:rsidR="00C12725" w:rsidRDefault="00187DA3" w:rsidP="00C12725">
      <w:pPr>
        <w:jc w:val="center"/>
      </w:pPr>
      <w:r>
        <w:rPr>
          <w:noProof/>
          <w14:ligatures w14:val="standardContextual"/>
        </w:rPr>
        <w:drawing>
          <wp:inline distT="0" distB="0" distL="0" distR="0" wp14:anchorId="7C128DF0" wp14:editId="5FD10846">
            <wp:extent cx="5943600" cy="2197735"/>
            <wp:effectExtent l="0" t="0" r="0" b="0"/>
            <wp:docPr id="1392656741" name="Picture 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56741" name="Picture 7" descr="A screenshot of a web pag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040FB823" w14:textId="77777777" w:rsidR="009C0DD6" w:rsidRDefault="009C0DD6" w:rsidP="00C12725">
      <w:pPr>
        <w:jc w:val="center"/>
      </w:pPr>
    </w:p>
    <w:p w14:paraId="06F0CEBF" w14:textId="0978192F" w:rsidR="00C12725" w:rsidRDefault="00C12725" w:rsidP="00C12725">
      <w:r>
        <w:t xml:space="preserve">Do the same thing except now upload the </w:t>
      </w:r>
      <w:r w:rsidR="00187DA3">
        <w:t xml:space="preserve">6 </w:t>
      </w:r>
      <w:r>
        <w:t xml:space="preserve">.pdf docs you downloaded from </w:t>
      </w:r>
      <w:proofErr w:type="spellStart"/>
      <w:r>
        <w:t>Github</w:t>
      </w:r>
      <w:proofErr w:type="spellEnd"/>
      <w:r>
        <w:t xml:space="preserve"> to the DOCUMENTS stage.</w:t>
      </w:r>
    </w:p>
    <w:p w14:paraId="2CCBCCF3" w14:textId="77777777" w:rsidR="009C0DD6" w:rsidRDefault="009C0DD6" w:rsidP="00C12725"/>
    <w:p w14:paraId="3D7C4393" w14:textId="73205D7F" w:rsidR="00C12725" w:rsidRDefault="00187DA3" w:rsidP="00C12725">
      <w:pPr>
        <w:jc w:val="center"/>
      </w:pPr>
      <w:r>
        <w:rPr>
          <w:noProof/>
          <w14:ligatures w14:val="standardContextual"/>
        </w:rPr>
        <w:drawing>
          <wp:inline distT="0" distB="0" distL="0" distR="0" wp14:anchorId="4904D3D9" wp14:editId="157FB860">
            <wp:extent cx="5943600" cy="2138680"/>
            <wp:effectExtent l="0" t="0" r="0" b="0"/>
            <wp:docPr id="115521993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19932" name="Picture 8"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65A39F53" w14:textId="77777777" w:rsidR="00E53B19" w:rsidRDefault="00E53B19" w:rsidP="00530169"/>
    <w:p w14:paraId="60804F35" w14:textId="40E3DB5F" w:rsidR="00E53B19" w:rsidRDefault="00E53B19" w:rsidP="00C42115">
      <w:pPr>
        <w:pStyle w:val="Heading3"/>
      </w:pPr>
      <w:bookmarkStart w:id="8" w:name="_Toc213070756"/>
      <w:r>
        <w:t>Load Tables</w:t>
      </w:r>
      <w:bookmarkEnd w:id="8"/>
    </w:p>
    <w:p w14:paraId="67AFD307" w14:textId="77777777" w:rsidR="00E53B19" w:rsidRDefault="00E53B19" w:rsidP="00E53B19"/>
    <w:p w14:paraId="626FC117" w14:textId="04272DEF" w:rsidR="00E53B19" w:rsidRDefault="00E53B19" w:rsidP="00530169">
      <w:r>
        <w:t xml:space="preserve">Highlight the rows under </w:t>
      </w:r>
      <w:r w:rsidRPr="00277D8A">
        <w:rPr>
          <w:b/>
          <w:bCs/>
        </w:rPr>
        <w:t>Step 4: Load Tables</w:t>
      </w:r>
      <w:r>
        <w:t xml:space="preserve">.  Note we already did </w:t>
      </w:r>
      <w:r w:rsidRPr="00973140">
        <w:rPr>
          <w:b/>
          <w:bCs/>
        </w:rPr>
        <w:t>Step 3</w:t>
      </w:r>
      <w:r>
        <w:t xml:space="preserve"> which was to load the files into the stages.</w:t>
      </w:r>
    </w:p>
    <w:p w14:paraId="6BD67206" w14:textId="77777777" w:rsidR="00530169" w:rsidRDefault="00530169" w:rsidP="00530169"/>
    <w:p w14:paraId="2F4F9A2B" w14:textId="1F545B98" w:rsidR="007A061E" w:rsidRPr="00E53B19" w:rsidRDefault="007A061E" w:rsidP="007A061E">
      <w:pPr>
        <w:jc w:val="center"/>
      </w:pPr>
      <w:r>
        <w:rPr>
          <w:noProof/>
          <w14:ligatures w14:val="standardContextual"/>
        </w:rPr>
        <w:lastRenderedPageBreak/>
        <w:drawing>
          <wp:inline distT="0" distB="0" distL="0" distR="0" wp14:anchorId="024AAABE" wp14:editId="5B0BC51C">
            <wp:extent cx="3327400" cy="1532524"/>
            <wp:effectExtent l="0" t="0" r="0" b="4445"/>
            <wp:docPr id="1109173216" name="Picture 4"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3216" name="Picture 4" descr="A diagram of a software flow&#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8304" cy="1560575"/>
                    </a:xfrm>
                    <a:prstGeom prst="rect">
                      <a:avLst/>
                    </a:prstGeom>
                  </pic:spPr>
                </pic:pic>
              </a:graphicData>
            </a:graphic>
          </wp:inline>
        </w:drawing>
      </w:r>
    </w:p>
    <w:p w14:paraId="1FBC1CCB" w14:textId="7589C9D3" w:rsidR="0020629D" w:rsidRDefault="00E53B19" w:rsidP="00315AAD">
      <w:r>
        <w:rPr>
          <w:noProof/>
        </w:rPr>
        <w:drawing>
          <wp:inline distT="0" distB="0" distL="0" distR="0" wp14:anchorId="421094B8" wp14:editId="4CEE536B">
            <wp:extent cx="5943600" cy="3415030"/>
            <wp:effectExtent l="0" t="0" r="0" b="1270"/>
            <wp:docPr id="97905612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6123" name="Picture 1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5492E3AC" w14:textId="60034C0F" w:rsidR="00476849" w:rsidRDefault="00476849" w:rsidP="0020629D">
      <w:pPr>
        <w:jc w:val="center"/>
      </w:pPr>
    </w:p>
    <w:p w14:paraId="2A4D101C" w14:textId="77777777" w:rsidR="009C0DD6" w:rsidRDefault="009C0DD6" w:rsidP="0020629D">
      <w:pPr>
        <w:jc w:val="center"/>
      </w:pPr>
    </w:p>
    <w:p w14:paraId="1D7DB786" w14:textId="12669DF5" w:rsidR="00E53B19" w:rsidRPr="00C42115" w:rsidRDefault="00E53B19" w:rsidP="00530169">
      <w:pPr>
        <w:pStyle w:val="Heading3"/>
      </w:pPr>
      <w:bookmarkStart w:id="9" w:name="_Toc213070757"/>
      <w:r w:rsidRPr="00C42115">
        <w:t>Verify Data</w:t>
      </w:r>
      <w:bookmarkEnd w:id="9"/>
    </w:p>
    <w:p w14:paraId="0DC38B92" w14:textId="77777777" w:rsidR="00E53B19" w:rsidRDefault="00E53B19" w:rsidP="0020629D"/>
    <w:p w14:paraId="5F9ABC20" w14:textId="08D93D31" w:rsidR="00E53B19" w:rsidRDefault="00E53B19" w:rsidP="0020629D">
      <w:r>
        <w:t>Run the first query to check the row counts.  Make sure your results match the expected results shown.</w:t>
      </w:r>
    </w:p>
    <w:p w14:paraId="3D63D86D" w14:textId="77777777" w:rsidR="00E53B19" w:rsidRDefault="00E53B19" w:rsidP="0020629D"/>
    <w:p w14:paraId="11701C20" w14:textId="7A5DBD60" w:rsidR="00E53B19" w:rsidRDefault="00E53B19" w:rsidP="0020629D">
      <w:r>
        <w:rPr>
          <w:noProof/>
          <w14:ligatures w14:val="standardContextual"/>
        </w:rPr>
        <w:lastRenderedPageBreak/>
        <w:drawing>
          <wp:inline distT="0" distB="0" distL="0" distR="0" wp14:anchorId="79370BA0" wp14:editId="6D9D7715">
            <wp:extent cx="5943600" cy="3409315"/>
            <wp:effectExtent l="0" t="0" r="0" b="0"/>
            <wp:docPr id="150454256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42569" name="Picture 1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27D57D63" w14:textId="77777777" w:rsidR="00E53B19" w:rsidRDefault="00E53B19" w:rsidP="0020629D"/>
    <w:p w14:paraId="70C41DCC" w14:textId="38D106FC" w:rsidR="00E53B19" w:rsidRDefault="00E53B19" w:rsidP="0020629D">
      <w:r>
        <w:t>Run the second data validation to check warranty revenue percentages by dealer.  Make sure the numbers match what is shown below.</w:t>
      </w:r>
    </w:p>
    <w:p w14:paraId="131F00A7" w14:textId="77777777" w:rsidR="00E53B19" w:rsidRDefault="00E53B19" w:rsidP="0020629D"/>
    <w:p w14:paraId="5C6453AE" w14:textId="532DD093" w:rsidR="00E53B19" w:rsidRDefault="00E53B19" w:rsidP="0020629D">
      <w:r>
        <w:rPr>
          <w:noProof/>
          <w14:ligatures w14:val="standardContextual"/>
        </w:rPr>
        <w:drawing>
          <wp:inline distT="0" distB="0" distL="0" distR="0" wp14:anchorId="1FA77644" wp14:editId="600CFEF2">
            <wp:extent cx="5943600" cy="3310255"/>
            <wp:effectExtent l="0" t="0" r="0" b="4445"/>
            <wp:docPr id="199063070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0705" name="Picture 1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536F4890" w14:textId="77777777" w:rsidR="00E53B19" w:rsidRDefault="00E53B19" w:rsidP="0020629D"/>
    <w:p w14:paraId="70BE446C" w14:textId="789F2E63" w:rsidR="0020629D" w:rsidRDefault="0020629D" w:rsidP="0020629D">
      <w:r>
        <w:t>Setup Complete.  You are now ready to start your workshop!</w:t>
      </w:r>
    </w:p>
    <w:p w14:paraId="4C78ADD6" w14:textId="77777777" w:rsidR="005C5FEF" w:rsidRDefault="005C5FEF" w:rsidP="0020629D"/>
    <w:p w14:paraId="6C27EA15" w14:textId="75BCF598" w:rsidR="0020629D" w:rsidRDefault="0020629D" w:rsidP="00C42115">
      <w:pPr>
        <w:pStyle w:val="Heading2"/>
      </w:pPr>
      <w:bookmarkStart w:id="10" w:name="_Toc213070758"/>
      <w:r w:rsidRPr="00C42115">
        <w:lastRenderedPageBreak/>
        <w:t>Create Warranty Analyst</w:t>
      </w:r>
      <w:bookmarkEnd w:id="10"/>
    </w:p>
    <w:p w14:paraId="34A0F3F0" w14:textId="77777777" w:rsidR="007A061E" w:rsidRDefault="007A061E" w:rsidP="007A061E"/>
    <w:p w14:paraId="2BCCA1C8" w14:textId="572DCC70" w:rsidR="007A061E" w:rsidRPr="007A061E" w:rsidRDefault="007A061E" w:rsidP="007A061E">
      <w:pPr>
        <w:jc w:val="center"/>
      </w:pPr>
      <w:r>
        <w:rPr>
          <w:noProof/>
          <w14:ligatures w14:val="standardContextual"/>
        </w:rPr>
        <w:drawing>
          <wp:inline distT="0" distB="0" distL="0" distR="0" wp14:anchorId="1308B8AF" wp14:editId="13D12F2E">
            <wp:extent cx="3352800" cy="1544222"/>
            <wp:effectExtent l="0" t="0" r="0" b="5715"/>
            <wp:docPr id="1634772495" name="Picture 5" descr="A diagram of a softwar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72495" name="Picture 5" descr="A diagram of a software diagra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8215" cy="1574350"/>
                    </a:xfrm>
                    <a:prstGeom prst="rect">
                      <a:avLst/>
                    </a:prstGeom>
                  </pic:spPr>
                </pic:pic>
              </a:graphicData>
            </a:graphic>
          </wp:inline>
        </w:drawing>
      </w:r>
    </w:p>
    <w:p w14:paraId="37046458" w14:textId="77777777" w:rsidR="00DA3F36" w:rsidRDefault="00DA3F36" w:rsidP="00DA3F36"/>
    <w:p w14:paraId="50EADE58" w14:textId="3CD7B9DE" w:rsidR="00DA3F36" w:rsidRDefault="00DA3F36" w:rsidP="00DA3F36">
      <w:pPr>
        <w:rPr>
          <w:u w:val="single"/>
        </w:rPr>
      </w:pPr>
      <w:r w:rsidRPr="00530169">
        <w:rPr>
          <w:u w:val="single"/>
        </w:rPr>
        <w:t>Why Cortex Analyst?</w:t>
      </w:r>
    </w:p>
    <w:p w14:paraId="696A4C36" w14:textId="77777777" w:rsidR="00530169" w:rsidRPr="00530169" w:rsidRDefault="00530169" w:rsidP="00530169">
      <w:pPr>
        <w:rPr>
          <w:u w:val="single"/>
        </w:rPr>
      </w:pPr>
    </w:p>
    <w:p w14:paraId="1CD62E6C" w14:textId="77777777" w:rsidR="00DA3F36" w:rsidRPr="00530169" w:rsidRDefault="00DA3F36" w:rsidP="00DA3F36">
      <w:pPr>
        <w:shd w:val="clear" w:color="auto" w:fill="FFFFFF"/>
        <w:spacing w:line="270" w:lineRule="atLeast"/>
      </w:pPr>
      <w:r w:rsidRPr="00530169">
        <w:t>Traditional BI requires writing complex SQL. Cortex Analyst lets users ask questions in natural language and automatically generates accurate SQL. We'll train it to understand our revenue calculations and fraud thresholds.</w:t>
      </w:r>
    </w:p>
    <w:p w14:paraId="6C769941" w14:textId="77777777" w:rsidR="00DA3F36" w:rsidRPr="00DA3F36" w:rsidRDefault="00DA3F36" w:rsidP="00530169"/>
    <w:p w14:paraId="2A0306FA" w14:textId="77777777" w:rsidR="009C0DD6" w:rsidRPr="009C0DD6" w:rsidRDefault="009C0DD6" w:rsidP="009C0DD6"/>
    <w:p w14:paraId="10AC9FC3" w14:textId="5C50E319" w:rsidR="0020629D" w:rsidRDefault="0020629D" w:rsidP="0020629D">
      <w:r>
        <w:t xml:space="preserve">Go to </w:t>
      </w:r>
      <w:r w:rsidRPr="00277D8A">
        <w:rPr>
          <w:b/>
          <w:bCs/>
        </w:rPr>
        <w:t>AI &amp; ML</w:t>
      </w:r>
      <w:r>
        <w:t xml:space="preserve"> </w:t>
      </w:r>
      <w:r>
        <w:sym w:font="Wingdings" w:char="F0E0"/>
      </w:r>
      <w:r>
        <w:t xml:space="preserve"> </w:t>
      </w:r>
      <w:r w:rsidRPr="00277D8A">
        <w:rPr>
          <w:b/>
          <w:bCs/>
        </w:rPr>
        <w:t>Cortex Analyst</w:t>
      </w:r>
      <w:r>
        <w:t xml:space="preserve"> </w:t>
      </w:r>
      <w:r>
        <w:sym w:font="Wingdings" w:char="F0E0"/>
      </w:r>
      <w:r>
        <w:t xml:space="preserve"> </w:t>
      </w:r>
      <w:r w:rsidRPr="00277D8A">
        <w:rPr>
          <w:b/>
          <w:bCs/>
        </w:rPr>
        <w:t>Create New</w:t>
      </w:r>
      <w:r>
        <w:t xml:space="preserve"> </w:t>
      </w:r>
      <w:r>
        <w:sym w:font="Wingdings" w:char="F0E0"/>
      </w:r>
      <w:r>
        <w:t xml:space="preserve"> </w:t>
      </w:r>
      <w:r w:rsidRPr="00277D8A">
        <w:rPr>
          <w:b/>
          <w:bCs/>
        </w:rPr>
        <w:t>Create new Semantic View</w:t>
      </w:r>
    </w:p>
    <w:p w14:paraId="24A53BE1" w14:textId="77777777" w:rsidR="009C0DD6" w:rsidRDefault="009C0DD6" w:rsidP="0020629D"/>
    <w:p w14:paraId="766DA794" w14:textId="66C5E31E" w:rsidR="0020629D" w:rsidRDefault="00DA3F36" w:rsidP="0020629D">
      <w:pPr>
        <w:jc w:val="center"/>
      </w:pPr>
      <w:r>
        <w:rPr>
          <w:noProof/>
          <w14:ligatures w14:val="standardContextual"/>
        </w:rPr>
        <w:drawing>
          <wp:inline distT="0" distB="0" distL="0" distR="0" wp14:anchorId="063B3EE1" wp14:editId="5498ACCD">
            <wp:extent cx="5943600" cy="2580640"/>
            <wp:effectExtent l="0" t="0" r="0" b="0"/>
            <wp:docPr id="36004082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0821" name="Picture 13"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80640"/>
                    </a:xfrm>
                    <a:prstGeom prst="rect">
                      <a:avLst/>
                    </a:prstGeom>
                  </pic:spPr>
                </pic:pic>
              </a:graphicData>
            </a:graphic>
          </wp:inline>
        </w:drawing>
      </w:r>
    </w:p>
    <w:p w14:paraId="2B99028B" w14:textId="77777777" w:rsidR="009C0DD6" w:rsidRDefault="009C0DD6" w:rsidP="0020629D">
      <w:pPr>
        <w:jc w:val="center"/>
      </w:pPr>
    </w:p>
    <w:p w14:paraId="34C93DFC" w14:textId="77777777" w:rsidR="0020629D" w:rsidRDefault="0020629D" w:rsidP="0020629D">
      <w:pPr>
        <w:jc w:val="center"/>
      </w:pPr>
    </w:p>
    <w:p w14:paraId="05698611" w14:textId="60724EFC" w:rsidR="0020629D" w:rsidRDefault="0020629D" w:rsidP="0020629D">
      <w:r>
        <w:t xml:space="preserve">Select the Database </w:t>
      </w:r>
      <w:r w:rsidR="006611FA">
        <w:t xml:space="preserve">and Schema </w:t>
      </w:r>
      <w:r>
        <w:t xml:space="preserve">you used or created for the workshop.  Name the Semantic view </w:t>
      </w:r>
      <w:r w:rsidRPr="00AC47A1">
        <w:rPr>
          <w:b/>
          <w:bCs/>
        </w:rPr>
        <w:t>WARRANTY_DATA_ANALYST</w:t>
      </w:r>
      <w:r w:rsidR="006611FA">
        <w:t>, then click Next.</w:t>
      </w:r>
    </w:p>
    <w:p w14:paraId="234859A0" w14:textId="77777777" w:rsidR="009C0DD6" w:rsidRDefault="009C0DD6" w:rsidP="0020629D"/>
    <w:p w14:paraId="52918710" w14:textId="4EA1ECD1" w:rsidR="006611FA" w:rsidRDefault="00DA3F36" w:rsidP="006611FA">
      <w:pPr>
        <w:jc w:val="center"/>
      </w:pPr>
      <w:r>
        <w:rPr>
          <w:noProof/>
          <w14:ligatures w14:val="standardContextual"/>
        </w:rPr>
        <w:lastRenderedPageBreak/>
        <w:drawing>
          <wp:inline distT="0" distB="0" distL="0" distR="0" wp14:anchorId="2B756C55" wp14:editId="4C8CE777">
            <wp:extent cx="5943600" cy="3423285"/>
            <wp:effectExtent l="0" t="0" r="0" b="5715"/>
            <wp:docPr id="112894233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42335" name="Picture 1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14:paraId="7275E843" w14:textId="77777777" w:rsidR="009C0DD6" w:rsidRDefault="009C0DD6" w:rsidP="006611FA">
      <w:pPr>
        <w:jc w:val="center"/>
      </w:pPr>
    </w:p>
    <w:p w14:paraId="2A0CFF48" w14:textId="0FDE2AAA" w:rsidR="006611FA" w:rsidRPr="00C42115" w:rsidRDefault="006611FA" w:rsidP="00C42115">
      <w:pPr>
        <w:pStyle w:val="Heading3"/>
      </w:pPr>
      <w:bookmarkStart w:id="11" w:name="_Toc213070759"/>
      <w:r w:rsidRPr="00C42115">
        <w:t>Load the Tables</w:t>
      </w:r>
      <w:bookmarkEnd w:id="11"/>
    </w:p>
    <w:p w14:paraId="60E8AF77" w14:textId="77777777" w:rsidR="009C0DD6" w:rsidRPr="009C0DD6" w:rsidRDefault="009C0DD6" w:rsidP="009C0DD6"/>
    <w:p w14:paraId="053C1253" w14:textId="12142646" w:rsidR="006611FA" w:rsidRDefault="006611FA" w:rsidP="006611FA">
      <w:r>
        <w:t xml:space="preserve">Select the 5 tables we created for the Workshop and click </w:t>
      </w:r>
      <w:r w:rsidRPr="00277D8A">
        <w:rPr>
          <w:b/>
          <w:bCs/>
        </w:rPr>
        <w:t>Next</w:t>
      </w:r>
      <w:r>
        <w:t>.</w:t>
      </w:r>
    </w:p>
    <w:p w14:paraId="73B13B5A" w14:textId="7FDB6732" w:rsidR="006611FA" w:rsidRDefault="006611FA" w:rsidP="006611FA">
      <w:pPr>
        <w:jc w:val="center"/>
      </w:pPr>
    </w:p>
    <w:p w14:paraId="22A9535A" w14:textId="66B98F59" w:rsidR="00DA3F36" w:rsidRDefault="00DA3F36" w:rsidP="006611FA">
      <w:pPr>
        <w:jc w:val="center"/>
      </w:pPr>
      <w:r>
        <w:rPr>
          <w:noProof/>
          <w14:ligatures w14:val="standardContextual"/>
        </w:rPr>
        <w:drawing>
          <wp:inline distT="0" distB="0" distL="0" distR="0" wp14:anchorId="77BD482F" wp14:editId="14C10942">
            <wp:extent cx="5943600" cy="3411220"/>
            <wp:effectExtent l="0" t="0" r="0" b="5080"/>
            <wp:docPr id="139033106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1066" name="Picture 1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7718BB6B" w14:textId="77777777" w:rsidR="009C0DD6" w:rsidRDefault="009C0DD6" w:rsidP="006611FA">
      <w:pPr>
        <w:jc w:val="center"/>
      </w:pPr>
    </w:p>
    <w:p w14:paraId="1846C739" w14:textId="5917735A" w:rsidR="006611FA" w:rsidRDefault="006611FA" w:rsidP="006611FA">
      <w:r>
        <w:lastRenderedPageBreak/>
        <w:t xml:space="preserve">Select all the columns for all the tables and click </w:t>
      </w:r>
      <w:r w:rsidRPr="00277D8A">
        <w:rPr>
          <w:b/>
          <w:bCs/>
        </w:rPr>
        <w:t>Create and Save</w:t>
      </w:r>
      <w:r>
        <w:t>.</w:t>
      </w:r>
    </w:p>
    <w:p w14:paraId="0DF2DC80" w14:textId="77777777" w:rsidR="009C0DD6" w:rsidRDefault="009C0DD6" w:rsidP="006611FA"/>
    <w:p w14:paraId="68FFB766" w14:textId="5675A912" w:rsidR="006611FA" w:rsidRDefault="00DA3F36" w:rsidP="006611FA">
      <w:pPr>
        <w:jc w:val="center"/>
      </w:pPr>
      <w:r>
        <w:rPr>
          <w:noProof/>
          <w14:ligatures w14:val="standardContextual"/>
        </w:rPr>
        <w:drawing>
          <wp:inline distT="0" distB="0" distL="0" distR="0" wp14:anchorId="266E0581" wp14:editId="3A7AD16D">
            <wp:extent cx="5943600" cy="3416300"/>
            <wp:effectExtent l="0" t="0" r="0" b="0"/>
            <wp:docPr id="28420977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09775" name="Picture 1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14EEA581" w14:textId="77777777" w:rsidR="009C0DD6" w:rsidRDefault="009C0DD6" w:rsidP="006611FA">
      <w:pPr>
        <w:jc w:val="center"/>
      </w:pPr>
    </w:p>
    <w:p w14:paraId="365265B2" w14:textId="0876CF72" w:rsidR="006611FA" w:rsidRPr="00C42115" w:rsidRDefault="006611FA" w:rsidP="00C42115">
      <w:pPr>
        <w:pStyle w:val="Heading3"/>
      </w:pPr>
      <w:bookmarkStart w:id="12" w:name="_Toc213070760"/>
      <w:r w:rsidRPr="00C42115">
        <w:t>Create the Joins</w:t>
      </w:r>
      <w:bookmarkEnd w:id="12"/>
    </w:p>
    <w:p w14:paraId="72F1DB32" w14:textId="77777777" w:rsidR="009C0DD6" w:rsidRPr="009C0DD6" w:rsidRDefault="009C0DD6" w:rsidP="009C0DD6"/>
    <w:p w14:paraId="2F7B581A" w14:textId="00467FE7" w:rsidR="006611FA" w:rsidRDefault="006611FA" w:rsidP="006611FA">
      <w:r>
        <w:t xml:space="preserve">Scroll down, click the </w:t>
      </w:r>
      <w:r w:rsidRPr="00277D8A">
        <w:rPr>
          <w:b/>
          <w:bCs/>
        </w:rPr>
        <w:t>+</w:t>
      </w:r>
      <w:r>
        <w:t xml:space="preserve"> button in </w:t>
      </w:r>
      <w:r w:rsidRPr="00277D8A">
        <w:rPr>
          <w:b/>
          <w:bCs/>
        </w:rPr>
        <w:t>Relationships</w:t>
      </w:r>
      <w:r>
        <w:t>.</w:t>
      </w:r>
    </w:p>
    <w:p w14:paraId="76B19759" w14:textId="50E917BA" w:rsidR="006611FA" w:rsidRDefault="006611FA" w:rsidP="006611FA">
      <w:r>
        <w:t xml:space="preserve">Name the Relationship: </w:t>
      </w:r>
      <w:r w:rsidRPr="00277D8A">
        <w:rPr>
          <w:b/>
          <w:bCs/>
        </w:rPr>
        <w:t>SALES_TO_DEALERS</w:t>
      </w:r>
    </w:p>
    <w:p w14:paraId="4C2D7CDD" w14:textId="6F915D30" w:rsidR="006611FA" w:rsidRDefault="006611FA" w:rsidP="006611FA">
      <w:r>
        <w:t xml:space="preserve">Left Table: </w:t>
      </w:r>
      <w:r w:rsidRPr="00277D8A">
        <w:rPr>
          <w:b/>
          <w:bCs/>
        </w:rPr>
        <w:t>Sales</w:t>
      </w:r>
      <w:r>
        <w:t xml:space="preserve">  </w:t>
      </w:r>
    </w:p>
    <w:p w14:paraId="3C9AEDA0" w14:textId="026B6F1A" w:rsidR="006611FA" w:rsidRDefault="006611FA" w:rsidP="006611FA">
      <w:r>
        <w:t xml:space="preserve">Right Table: </w:t>
      </w:r>
      <w:r w:rsidRPr="00277D8A">
        <w:rPr>
          <w:b/>
          <w:bCs/>
        </w:rPr>
        <w:t>Dealers</w:t>
      </w:r>
    </w:p>
    <w:p w14:paraId="6D0C45D0" w14:textId="10EE1361" w:rsidR="006611FA" w:rsidRDefault="006611FA" w:rsidP="006611FA">
      <w:r>
        <w:t xml:space="preserve">Left columns(s): </w:t>
      </w:r>
      <w:r w:rsidRPr="00277D8A">
        <w:rPr>
          <w:b/>
          <w:bCs/>
        </w:rPr>
        <w:t>SALES_DEALER_ID</w:t>
      </w:r>
    </w:p>
    <w:p w14:paraId="3D2D9B07" w14:textId="4448F6CB" w:rsidR="006611FA" w:rsidRDefault="006611FA" w:rsidP="006611FA">
      <w:r>
        <w:t xml:space="preserve">Right columns(s): </w:t>
      </w:r>
      <w:r w:rsidRPr="00277D8A">
        <w:rPr>
          <w:b/>
          <w:bCs/>
        </w:rPr>
        <w:t>DEALER_ID</w:t>
      </w:r>
    </w:p>
    <w:p w14:paraId="68F55AB3" w14:textId="09B8CE73" w:rsidR="006611FA" w:rsidRDefault="006611FA" w:rsidP="006611FA">
      <w:r>
        <w:t xml:space="preserve">Click </w:t>
      </w:r>
      <w:r w:rsidRPr="00277D8A">
        <w:rPr>
          <w:b/>
          <w:bCs/>
        </w:rPr>
        <w:t>Add</w:t>
      </w:r>
    </w:p>
    <w:p w14:paraId="2A16267F" w14:textId="6C630E2A" w:rsidR="006611FA" w:rsidRDefault="006611FA" w:rsidP="006611FA">
      <w:pPr>
        <w:jc w:val="center"/>
      </w:pPr>
      <w:r>
        <w:rPr>
          <w:noProof/>
        </w:rPr>
        <w:lastRenderedPageBreak/>
        <w:drawing>
          <wp:inline distT="0" distB="0" distL="0" distR="0" wp14:anchorId="2F234F7B" wp14:editId="1B3B8AB4">
            <wp:extent cx="4419600" cy="2540326"/>
            <wp:effectExtent l="0" t="0" r="0" b="0"/>
            <wp:docPr id="27999670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6704" name="Picture 14"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71878" cy="2570375"/>
                    </a:xfrm>
                    <a:prstGeom prst="rect">
                      <a:avLst/>
                    </a:prstGeom>
                  </pic:spPr>
                </pic:pic>
              </a:graphicData>
            </a:graphic>
          </wp:inline>
        </w:drawing>
      </w:r>
    </w:p>
    <w:p w14:paraId="4017184B" w14:textId="77777777" w:rsidR="009C0DD6" w:rsidRDefault="009C0DD6" w:rsidP="006611FA">
      <w:pPr>
        <w:jc w:val="center"/>
      </w:pPr>
    </w:p>
    <w:p w14:paraId="418AA8DE" w14:textId="701D422F" w:rsidR="006611FA" w:rsidRDefault="006611FA" w:rsidP="006611FA">
      <w:r>
        <w:t>Add the other 4 relationships as shown below.</w:t>
      </w:r>
    </w:p>
    <w:p w14:paraId="4E7E805E" w14:textId="77777777" w:rsidR="009C0DD6" w:rsidRDefault="009C0DD6" w:rsidP="006611FA"/>
    <w:p w14:paraId="457E56F6" w14:textId="01F0F021" w:rsidR="006611FA" w:rsidRDefault="0044717F" w:rsidP="006611FA">
      <w:r>
        <w:rPr>
          <w:noProof/>
        </w:rPr>
        <w:drawing>
          <wp:inline distT="0" distB="0" distL="0" distR="0" wp14:anchorId="662FDC27" wp14:editId="1FC9F7F5">
            <wp:extent cx="2843384" cy="1720004"/>
            <wp:effectExtent l="0" t="0" r="1905" b="0"/>
            <wp:docPr id="190137072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70725" name="Picture 15"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8485" cy="1753335"/>
                    </a:xfrm>
                    <a:prstGeom prst="rect">
                      <a:avLst/>
                    </a:prstGeom>
                  </pic:spPr>
                </pic:pic>
              </a:graphicData>
            </a:graphic>
          </wp:inline>
        </w:drawing>
      </w:r>
      <w:r>
        <w:rPr>
          <w:noProof/>
        </w:rPr>
        <w:drawing>
          <wp:inline distT="0" distB="0" distL="0" distR="0" wp14:anchorId="1338CD13" wp14:editId="197B070B">
            <wp:extent cx="2890206" cy="1727331"/>
            <wp:effectExtent l="0" t="0" r="5715" b="0"/>
            <wp:docPr id="10152429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299" name="Picture 16"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4629" cy="1813645"/>
                    </a:xfrm>
                    <a:prstGeom prst="rect">
                      <a:avLst/>
                    </a:prstGeom>
                  </pic:spPr>
                </pic:pic>
              </a:graphicData>
            </a:graphic>
          </wp:inline>
        </w:drawing>
      </w:r>
    </w:p>
    <w:p w14:paraId="170EFDC4" w14:textId="05B0A8CC" w:rsidR="0044717F" w:rsidRDefault="0044717F" w:rsidP="006611FA">
      <w:r>
        <w:rPr>
          <w:noProof/>
        </w:rPr>
        <w:drawing>
          <wp:inline distT="0" distB="0" distL="0" distR="0" wp14:anchorId="05F24486" wp14:editId="6B93A056">
            <wp:extent cx="2858627" cy="1757628"/>
            <wp:effectExtent l="0" t="0" r="0" b="0"/>
            <wp:docPr id="185621738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17384" name="Picture 17"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5020" cy="1810747"/>
                    </a:xfrm>
                    <a:prstGeom prst="rect">
                      <a:avLst/>
                    </a:prstGeom>
                  </pic:spPr>
                </pic:pic>
              </a:graphicData>
            </a:graphic>
          </wp:inline>
        </w:drawing>
      </w:r>
      <w:r>
        <w:rPr>
          <w:noProof/>
        </w:rPr>
        <w:drawing>
          <wp:inline distT="0" distB="0" distL="0" distR="0" wp14:anchorId="65483EE6" wp14:editId="71913B0F">
            <wp:extent cx="2904613" cy="1752388"/>
            <wp:effectExtent l="0" t="0" r="3810" b="635"/>
            <wp:docPr id="192121151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1513" name="Picture 18"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14414" cy="1818632"/>
                    </a:xfrm>
                    <a:prstGeom prst="rect">
                      <a:avLst/>
                    </a:prstGeom>
                  </pic:spPr>
                </pic:pic>
              </a:graphicData>
            </a:graphic>
          </wp:inline>
        </w:drawing>
      </w:r>
    </w:p>
    <w:p w14:paraId="7BE2F093" w14:textId="77777777" w:rsidR="009C0DD6" w:rsidRDefault="009C0DD6" w:rsidP="006611FA"/>
    <w:p w14:paraId="59CD3274" w14:textId="6DA88149" w:rsidR="0044717F" w:rsidRDefault="0044717F" w:rsidP="006611FA">
      <w:r>
        <w:t xml:space="preserve">When completed you should have 5 Relationships as shown below.  Make sure to </w:t>
      </w:r>
      <w:r w:rsidRPr="006240F2">
        <w:rPr>
          <w:b/>
          <w:bCs/>
        </w:rPr>
        <w:t>Save</w:t>
      </w:r>
      <w:r>
        <w:t xml:space="preserve"> your work.</w:t>
      </w:r>
    </w:p>
    <w:p w14:paraId="4923F256" w14:textId="3354C33F" w:rsidR="005F17A1" w:rsidRDefault="0044717F" w:rsidP="00C42115">
      <w:pPr>
        <w:jc w:val="center"/>
      </w:pPr>
      <w:r>
        <w:rPr>
          <w:noProof/>
        </w:rPr>
        <w:lastRenderedPageBreak/>
        <w:drawing>
          <wp:inline distT="0" distB="0" distL="0" distR="0" wp14:anchorId="7ACC67FA" wp14:editId="029EA563">
            <wp:extent cx="4347117" cy="2611522"/>
            <wp:effectExtent l="0" t="0" r="0" b="5080"/>
            <wp:docPr id="127859758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97587" name="Picture 1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47650" cy="2671917"/>
                    </a:xfrm>
                    <a:prstGeom prst="rect">
                      <a:avLst/>
                    </a:prstGeom>
                  </pic:spPr>
                </pic:pic>
              </a:graphicData>
            </a:graphic>
          </wp:inline>
        </w:drawing>
      </w:r>
    </w:p>
    <w:p w14:paraId="416F1F4E" w14:textId="77777777" w:rsidR="005F17A1" w:rsidRPr="005F17A1" w:rsidRDefault="005F17A1" w:rsidP="00530169"/>
    <w:p w14:paraId="2142CA96" w14:textId="77777777" w:rsidR="005F17A1" w:rsidRDefault="005F17A1" w:rsidP="0044717F">
      <w:pPr>
        <w:jc w:val="center"/>
      </w:pPr>
    </w:p>
    <w:p w14:paraId="73068B0A" w14:textId="6FE44560" w:rsidR="0044717F" w:rsidRPr="00C42115" w:rsidRDefault="0044717F" w:rsidP="00C42115">
      <w:pPr>
        <w:pStyle w:val="Heading3"/>
      </w:pPr>
      <w:bookmarkStart w:id="13" w:name="_Toc213070761"/>
      <w:r w:rsidRPr="00C42115">
        <w:t>Add Synonyms</w:t>
      </w:r>
      <w:bookmarkEnd w:id="13"/>
    </w:p>
    <w:p w14:paraId="3B514ED1" w14:textId="77777777" w:rsidR="00A43664" w:rsidRDefault="00A43664" w:rsidP="00A43664"/>
    <w:p w14:paraId="480132C3" w14:textId="7DF23027" w:rsidR="00A43664" w:rsidRDefault="00A43664" w:rsidP="00A43664">
      <w:pPr>
        <w:rPr>
          <w:u w:val="single"/>
        </w:rPr>
      </w:pPr>
      <w:r w:rsidRPr="00530169">
        <w:rPr>
          <w:u w:val="single"/>
        </w:rPr>
        <w:t>Why Synonyms?</w:t>
      </w:r>
    </w:p>
    <w:p w14:paraId="0E2F779C" w14:textId="77777777" w:rsidR="00530169" w:rsidRPr="00530169" w:rsidRDefault="00530169" w:rsidP="00530169">
      <w:pPr>
        <w:rPr>
          <w:u w:val="single"/>
        </w:rPr>
      </w:pPr>
    </w:p>
    <w:p w14:paraId="5A5BCF68" w14:textId="77777777" w:rsidR="00A43664" w:rsidRPr="00530169" w:rsidRDefault="00A43664" w:rsidP="00A43664">
      <w:pPr>
        <w:shd w:val="clear" w:color="auto" w:fill="FFFFFF"/>
        <w:spacing w:line="270" w:lineRule="atLeast"/>
      </w:pPr>
      <w:r w:rsidRPr="00530169">
        <w:t>Users might say "revenue" or "claim amount" instead of "SERVICE_AMOUNT". Synonyms help Analyst understand.</w:t>
      </w:r>
    </w:p>
    <w:p w14:paraId="0010469C" w14:textId="77777777" w:rsidR="00A43664" w:rsidRPr="00A43664" w:rsidRDefault="00A43664" w:rsidP="00530169"/>
    <w:p w14:paraId="5CC3E458" w14:textId="1B05DFFC" w:rsidR="0044717F" w:rsidRDefault="0044717F" w:rsidP="00A43664">
      <w:r>
        <w:t xml:space="preserve">Expand the </w:t>
      </w:r>
      <w:r w:rsidR="00A43664" w:rsidRPr="00973140">
        <w:rPr>
          <w:b/>
          <w:bCs/>
        </w:rPr>
        <w:t>Facts</w:t>
      </w:r>
      <w:r w:rsidR="00A43664">
        <w:t xml:space="preserve"> </w:t>
      </w:r>
      <w:r>
        <w:t xml:space="preserve">of the </w:t>
      </w:r>
      <w:r w:rsidRPr="00277D8A">
        <w:rPr>
          <w:b/>
          <w:bCs/>
        </w:rPr>
        <w:t>Service</w:t>
      </w:r>
      <w:r>
        <w:t xml:space="preserve"> Table.</w:t>
      </w:r>
      <w:r w:rsidR="00231B8E">
        <w:t xml:space="preserve"> Choose </w:t>
      </w:r>
      <w:r w:rsidR="00A43664" w:rsidRPr="00277D8A">
        <w:rPr>
          <w:b/>
          <w:bCs/>
        </w:rPr>
        <w:t>SERVICE_</w:t>
      </w:r>
      <w:proofErr w:type="gramStart"/>
      <w:r w:rsidR="00A43664" w:rsidRPr="00277D8A">
        <w:rPr>
          <w:b/>
          <w:bCs/>
        </w:rPr>
        <w:t>AMOUNT</w:t>
      </w:r>
      <w:r>
        <w:t xml:space="preserve">  Click</w:t>
      </w:r>
      <w:proofErr w:type="gramEnd"/>
      <w:r>
        <w:t xml:space="preserve"> </w:t>
      </w:r>
      <w:r w:rsidRPr="00277D8A">
        <w:rPr>
          <w:b/>
          <w:bCs/>
        </w:rPr>
        <w:t>Edit</w:t>
      </w:r>
      <w:r>
        <w:t xml:space="preserve">.  </w:t>
      </w:r>
      <w:r w:rsidR="00A43664">
        <w:t xml:space="preserve">Add the following to synonyms: </w:t>
      </w:r>
      <w:r w:rsidR="00A43664" w:rsidRPr="00530169">
        <w:rPr>
          <w:b/>
          <w:bCs/>
        </w:rPr>
        <w:t>revenue, claim amount</w:t>
      </w:r>
      <w:r w:rsidR="00A43664">
        <w:t>.</w:t>
      </w:r>
      <w:r>
        <w:t xml:space="preserve">  Click </w:t>
      </w:r>
      <w:r w:rsidRPr="00530169">
        <w:rPr>
          <w:b/>
          <w:bCs/>
        </w:rPr>
        <w:t>Save</w:t>
      </w:r>
      <w:r>
        <w:t xml:space="preserve"> and </w:t>
      </w:r>
      <w:r w:rsidRPr="00530169">
        <w:rPr>
          <w:b/>
          <w:bCs/>
        </w:rPr>
        <w:t>Save</w:t>
      </w:r>
    </w:p>
    <w:p w14:paraId="41B2D198" w14:textId="77777777" w:rsidR="009C0DD6" w:rsidRDefault="009C0DD6" w:rsidP="0044717F"/>
    <w:p w14:paraId="0F2BF673" w14:textId="34FDD192" w:rsidR="0044717F" w:rsidRDefault="00E87A87" w:rsidP="0044717F">
      <w:pPr>
        <w:jc w:val="center"/>
      </w:pPr>
      <w:r>
        <w:rPr>
          <w:noProof/>
        </w:rPr>
        <w:drawing>
          <wp:inline distT="0" distB="0" distL="0" distR="0" wp14:anchorId="085D9274" wp14:editId="38B4737C">
            <wp:extent cx="5225136" cy="3022320"/>
            <wp:effectExtent l="0" t="0" r="0" b="6985"/>
            <wp:docPr id="2140674887"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74887" name="Picture 28"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72845" cy="3107758"/>
                    </a:xfrm>
                    <a:prstGeom prst="rect">
                      <a:avLst/>
                    </a:prstGeom>
                  </pic:spPr>
                </pic:pic>
              </a:graphicData>
            </a:graphic>
          </wp:inline>
        </w:drawing>
      </w:r>
    </w:p>
    <w:p w14:paraId="1BDAB86D" w14:textId="77777777" w:rsidR="009C0DD6" w:rsidRDefault="009C0DD6" w:rsidP="0044717F">
      <w:pPr>
        <w:jc w:val="center"/>
      </w:pPr>
    </w:p>
    <w:p w14:paraId="6426C392" w14:textId="30D15A6C" w:rsidR="0044717F" w:rsidRPr="00C42115" w:rsidRDefault="0044717F" w:rsidP="00C42115">
      <w:pPr>
        <w:pStyle w:val="Heading3"/>
      </w:pPr>
      <w:bookmarkStart w:id="14" w:name="_Toc213070762"/>
      <w:r w:rsidRPr="00C42115">
        <w:lastRenderedPageBreak/>
        <w:t>Add Custom Instructions</w:t>
      </w:r>
      <w:bookmarkEnd w:id="14"/>
    </w:p>
    <w:p w14:paraId="48187873" w14:textId="77777777" w:rsidR="009C0DD6" w:rsidRPr="009C0DD6" w:rsidRDefault="009C0DD6" w:rsidP="009C0DD6">
      <w:pPr>
        <w:rPr>
          <w:rFonts w:eastAsiaTheme="majorEastAsia"/>
        </w:rPr>
      </w:pPr>
    </w:p>
    <w:p w14:paraId="5B3EDFD4" w14:textId="77777777" w:rsidR="006C1833" w:rsidRDefault="006C1833" w:rsidP="006C1833">
      <w:r>
        <w:t xml:space="preserve">At the top of the Analyst window, click edit by Custom Instructions.  In the SQL generation window paste the following:  </w:t>
      </w:r>
    </w:p>
    <w:p w14:paraId="2231BEB9" w14:textId="77777777" w:rsidR="009C0DD6" w:rsidRDefault="009C0DD6" w:rsidP="006C1833"/>
    <w:p w14:paraId="36099206" w14:textId="77777777" w:rsidR="00A43664" w:rsidRPr="00530169" w:rsidRDefault="00A43664" w:rsidP="00A43664">
      <w:pPr>
        <w:shd w:val="clear" w:color="auto" w:fill="FFFFFF"/>
        <w:spacing w:line="270" w:lineRule="atLeast"/>
        <w:rPr>
          <w:b/>
          <w:bCs/>
        </w:rPr>
      </w:pPr>
      <w:r w:rsidRPr="00530169">
        <w:rPr>
          <w:b/>
          <w:bCs/>
        </w:rPr>
        <w:t>BUSINESS CONTEXT:</w:t>
      </w:r>
    </w:p>
    <w:p w14:paraId="2833B8DD" w14:textId="77777777" w:rsidR="00A43664" w:rsidRPr="00530169" w:rsidRDefault="00A43664" w:rsidP="00A43664">
      <w:pPr>
        <w:shd w:val="clear" w:color="auto" w:fill="FFFFFF"/>
        <w:spacing w:line="270" w:lineRule="atLeast"/>
        <w:rPr>
          <w:b/>
          <w:bCs/>
        </w:rPr>
      </w:pPr>
      <w:r w:rsidRPr="00530169">
        <w:rPr>
          <w:b/>
          <w:bCs/>
        </w:rPr>
        <w:t>You are analyzing a truck dealership network. Revenue comes from four sources:</w:t>
      </w:r>
    </w:p>
    <w:p w14:paraId="6347B11A" w14:textId="77777777" w:rsidR="00A43664" w:rsidRPr="00530169" w:rsidRDefault="00A43664" w:rsidP="00A43664">
      <w:pPr>
        <w:shd w:val="clear" w:color="auto" w:fill="FFFFFF"/>
        <w:spacing w:line="270" w:lineRule="atLeast"/>
        <w:rPr>
          <w:b/>
          <w:bCs/>
        </w:rPr>
      </w:pPr>
      <w:r w:rsidRPr="00530169">
        <w:rPr>
          <w:b/>
          <w:bCs/>
        </w:rPr>
        <w:t>1. Sales revenue (selling trucks)</w:t>
      </w:r>
    </w:p>
    <w:p w14:paraId="506222D6" w14:textId="77777777" w:rsidR="00A43664" w:rsidRPr="00530169" w:rsidRDefault="00A43664" w:rsidP="00A43664">
      <w:pPr>
        <w:shd w:val="clear" w:color="auto" w:fill="FFFFFF"/>
        <w:spacing w:line="270" w:lineRule="atLeast"/>
        <w:rPr>
          <w:b/>
          <w:bCs/>
        </w:rPr>
      </w:pPr>
      <w:r w:rsidRPr="00530169">
        <w:rPr>
          <w:b/>
          <w:bCs/>
        </w:rPr>
        <w:t>2. Warranty revenue (manufacturer-paid repairs)</w:t>
      </w:r>
    </w:p>
    <w:p w14:paraId="5FDF5743" w14:textId="77777777" w:rsidR="00A43664" w:rsidRPr="00530169" w:rsidRDefault="00A43664" w:rsidP="00A43664">
      <w:pPr>
        <w:shd w:val="clear" w:color="auto" w:fill="FFFFFF"/>
        <w:spacing w:line="270" w:lineRule="atLeast"/>
        <w:rPr>
          <w:b/>
          <w:bCs/>
        </w:rPr>
      </w:pPr>
      <w:r w:rsidRPr="00530169">
        <w:rPr>
          <w:b/>
          <w:bCs/>
        </w:rPr>
        <w:t>3. Maintenance revenue (customer-paid preventive service)</w:t>
      </w:r>
    </w:p>
    <w:p w14:paraId="16239848" w14:textId="77777777" w:rsidR="00A43664" w:rsidRPr="00530169" w:rsidRDefault="00A43664" w:rsidP="00A43664">
      <w:pPr>
        <w:shd w:val="clear" w:color="auto" w:fill="FFFFFF"/>
        <w:spacing w:line="270" w:lineRule="atLeast"/>
        <w:rPr>
          <w:b/>
          <w:bCs/>
        </w:rPr>
      </w:pPr>
      <w:r w:rsidRPr="00530169">
        <w:rPr>
          <w:b/>
          <w:bCs/>
        </w:rPr>
        <w:t>4. Repair revenue (customer-paid fixes)</w:t>
      </w:r>
    </w:p>
    <w:p w14:paraId="6E95CE0E" w14:textId="77777777" w:rsidR="00A43664" w:rsidRPr="00530169" w:rsidRDefault="00A43664" w:rsidP="00A43664">
      <w:pPr>
        <w:shd w:val="clear" w:color="auto" w:fill="FFFFFF"/>
        <w:spacing w:line="270" w:lineRule="atLeast"/>
        <w:rPr>
          <w:b/>
          <w:bCs/>
        </w:rPr>
      </w:pPr>
    </w:p>
    <w:p w14:paraId="040EEF5E" w14:textId="77777777" w:rsidR="00A43664" w:rsidRPr="00530169" w:rsidRDefault="00A43664" w:rsidP="00A43664">
      <w:pPr>
        <w:shd w:val="clear" w:color="auto" w:fill="FFFFFF"/>
        <w:spacing w:line="270" w:lineRule="atLeast"/>
        <w:rPr>
          <w:b/>
          <w:bCs/>
        </w:rPr>
      </w:pPr>
      <w:r w:rsidRPr="00530169">
        <w:rPr>
          <w:b/>
          <w:bCs/>
        </w:rPr>
        <w:t>CRITICAL CALCULATION - Total Revenue:</w:t>
      </w:r>
    </w:p>
    <w:p w14:paraId="4C019B6D" w14:textId="77777777" w:rsidR="00A43664" w:rsidRPr="00530169" w:rsidRDefault="00A43664" w:rsidP="00A43664">
      <w:pPr>
        <w:shd w:val="clear" w:color="auto" w:fill="FFFFFF"/>
        <w:spacing w:line="270" w:lineRule="atLeast"/>
        <w:rPr>
          <w:b/>
          <w:bCs/>
        </w:rPr>
      </w:pPr>
      <w:r w:rsidRPr="00530169">
        <w:rPr>
          <w:b/>
          <w:bCs/>
        </w:rPr>
        <w:t>Total Revenue = (Sales Revenue) + (Warranty Revenue) + (Maintenance Revenue) + (Repair Revenue)</w:t>
      </w:r>
    </w:p>
    <w:p w14:paraId="74B479DD" w14:textId="77777777" w:rsidR="00A43664" w:rsidRPr="00530169" w:rsidRDefault="00A43664" w:rsidP="00A43664">
      <w:pPr>
        <w:shd w:val="clear" w:color="auto" w:fill="FFFFFF"/>
        <w:spacing w:line="270" w:lineRule="atLeast"/>
        <w:rPr>
          <w:b/>
          <w:bCs/>
        </w:rPr>
      </w:pPr>
    </w:p>
    <w:p w14:paraId="4AB4083F" w14:textId="77777777" w:rsidR="00A43664" w:rsidRPr="00530169" w:rsidRDefault="00A43664" w:rsidP="00A43664">
      <w:pPr>
        <w:shd w:val="clear" w:color="auto" w:fill="FFFFFF"/>
        <w:spacing w:line="270" w:lineRule="atLeast"/>
        <w:rPr>
          <w:b/>
          <w:bCs/>
        </w:rPr>
      </w:pPr>
      <w:r w:rsidRPr="00530169">
        <w:rPr>
          <w:b/>
          <w:bCs/>
        </w:rPr>
        <w:t>IMPORTANT: When calculating revenue by dealer, you MUST use CTEs (Common Table Expressions) to pre-aggregate sales and service data separately BEFORE joining to dealers. NEVER join SALES to SERVICE directly as this creates cartesian products and inflates totals.</w:t>
      </w:r>
    </w:p>
    <w:p w14:paraId="77AD478D" w14:textId="77777777" w:rsidR="00A43664" w:rsidRPr="00530169" w:rsidRDefault="00A43664" w:rsidP="00A43664">
      <w:pPr>
        <w:shd w:val="clear" w:color="auto" w:fill="FFFFFF"/>
        <w:spacing w:line="270" w:lineRule="atLeast"/>
        <w:rPr>
          <w:b/>
          <w:bCs/>
        </w:rPr>
      </w:pPr>
    </w:p>
    <w:p w14:paraId="4D9EF74A" w14:textId="77777777" w:rsidR="00A43664" w:rsidRPr="00530169" w:rsidRDefault="00A43664" w:rsidP="00A43664">
      <w:pPr>
        <w:shd w:val="clear" w:color="auto" w:fill="FFFFFF"/>
        <w:spacing w:line="270" w:lineRule="atLeast"/>
        <w:rPr>
          <w:b/>
          <w:bCs/>
        </w:rPr>
      </w:pPr>
      <w:r w:rsidRPr="00530169">
        <w:rPr>
          <w:b/>
          <w:bCs/>
        </w:rPr>
        <w:t>The correct pattern is:</w:t>
      </w:r>
    </w:p>
    <w:p w14:paraId="6681B084" w14:textId="77777777" w:rsidR="00A43664" w:rsidRPr="00530169" w:rsidRDefault="00A43664" w:rsidP="00A43664">
      <w:pPr>
        <w:shd w:val="clear" w:color="auto" w:fill="FFFFFF"/>
        <w:spacing w:line="270" w:lineRule="atLeast"/>
        <w:rPr>
          <w:b/>
          <w:bCs/>
        </w:rPr>
      </w:pPr>
      <w:r w:rsidRPr="00530169">
        <w:rPr>
          <w:b/>
          <w:bCs/>
        </w:rPr>
        <w:t>1. Create a CTE that aggregates SALES by SALES_DEALER_ID</w:t>
      </w:r>
    </w:p>
    <w:p w14:paraId="185DA19B" w14:textId="77777777" w:rsidR="00A43664" w:rsidRPr="00530169" w:rsidRDefault="00A43664" w:rsidP="00A43664">
      <w:pPr>
        <w:shd w:val="clear" w:color="auto" w:fill="FFFFFF"/>
        <w:spacing w:line="270" w:lineRule="atLeast"/>
        <w:rPr>
          <w:b/>
          <w:bCs/>
        </w:rPr>
      </w:pPr>
      <w:r w:rsidRPr="00530169">
        <w:rPr>
          <w:b/>
          <w:bCs/>
        </w:rPr>
        <w:t>2. Create a separate CTE that aggregates SERVICE by SERVICE_DEALER_ID and SERVICE_TYPE</w:t>
      </w:r>
    </w:p>
    <w:p w14:paraId="5B0D6F21" w14:textId="77777777" w:rsidR="00A43664" w:rsidRPr="00530169" w:rsidRDefault="00A43664" w:rsidP="00A43664">
      <w:pPr>
        <w:shd w:val="clear" w:color="auto" w:fill="FFFFFF"/>
        <w:spacing w:line="270" w:lineRule="atLeast"/>
        <w:rPr>
          <w:b/>
          <w:bCs/>
        </w:rPr>
      </w:pPr>
      <w:r w:rsidRPr="00530169">
        <w:rPr>
          <w:b/>
          <w:bCs/>
        </w:rPr>
        <w:t>3. Join DEALERS to both CTEs using LEFT JOINs</w:t>
      </w:r>
    </w:p>
    <w:p w14:paraId="2D6D2B31" w14:textId="77777777" w:rsidR="00A43664" w:rsidRPr="00530169" w:rsidRDefault="00A43664" w:rsidP="00A43664">
      <w:pPr>
        <w:shd w:val="clear" w:color="auto" w:fill="FFFFFF"/>
        <w:spacing w:line="270" w:lineRule="atLeast"/>
        <w:rPr>
          <w:b/>
          <w:bCs/>
        </w:rPr>
      </w:pPr>
      <w:r w:rsidRPr="00530169">
        <w:rPr>
          <w:b/>
          <w:bCs/>
        </w:rPr>
        <w:t>4. Use COALESCE to handle dealers with no sales or service records</w:t>
      </w:r>
    </w:p>
    <w:p w14:paraId="501EC759" w14:textId="77777777" w:rsidR="00A43664" w:rsidRPr="00530169" w:rsidRDefault="00A43664" w:rsidP="00A43664">
      <w:pPr>
        <w:shd w:val="clear" w:color="auto" w:fill="FFFFFF"/>
        <w:spacing w:line="270" w:lineRule="atLeast"/>
        <w:rPr>
          <w:b/>
          <w:bCs/>
        </w:rPr>
      </w:pPr>
    </w:p>
    <w:p w14:paraId="47D28549" w14:textId="77777777" w:rsidR="00A43664" w:rsidRPr="00530169" w:rsidRDefault="00A43664" w:rsidP="00A43664">
      <w:pPr>
        <w:shd w:val="clear" w:color="auto" w:fill="FFFFFF"/>
        <w:spacing w:line="270" w:lineRule="atLeast"/>
        <w:rPr>
          <w:b/>
          <w:bCs/>
        </w:rPr>
      </w:pPr>
      <w:r w:rsidRPr="00530169">
        <w:rPr>
          <w:b/>
          <w:bCs/>
        </w:rPr>
        <w:t>FRAUD DETECTION THRESHOLDS:</w:t>
      </w:r>
    </w:p>
    <w:p w14:paraId="72502732" w14:textId="77777777" w:rsidR="00A43664" w:rsidRPr="00530169" w:rsidRDefault="00A43664" w:rsidP="00A43664">
      <w:pPr>
        <w:shd w:val="clear" w:color="auto" w:fill="FFFFFF"/>
        <w:spacing w:line="270" w:lineRule="atLeast"/>
        <w:rPr>
          <w:b/>
          <w:bCs/>
        </w:rPr>
      </w:pPr>
      <w:r w:rsidRPr="00530169">
        <w:rPr>
          <w:b/>
          <w:bCs/>
        </w:rPr>
        <w:t>- Normal dealers: 2-4% warranty revenue</w:t>
      </w:r>
    </w:p>
    <w:p w14:paraId="07FC95AA" w14:textId="77777777" w:rsidR="00A43664" w:rsidRPr="00530169" w:rsidRDefault="00A43664" w:rsidP="00A43664">
      <w:pPr>
        <w:shd w:val="clear" w:color="auto" w:fill="FFFFFF"/>
        <w:spacing w:line="270" w:lineRule="atLeast"/>
        <w:rPr>
          <w:b/>
          <w:bCs/>
        </w:rPr>
      </w:pPr>
      <w:r w:rsidRPr="00530169">
        <w:rPr>
          <w:b/>
          <w:bCs/>
        </w:rPr>
        <w:t>- Suspicious dealers: 6%+ warranty revenue</w:t>
      </w:r>
    </w:p>
    <w:p w14:paraId="00064ED6" w14:textId="77777777" w:rsidR="00A43664" w:rsidRPr="00530169" w:rsidRDefault="00A43664" w:rsidP="00A43664">
      <w:pPr>
        <w:shd w:val="clear" w:color="auto" w:fill="FFFFFF"/>
        <w:spacing w:line="270" w:lineRule="atLeast"/>
        <w:rPr>
          <w:b/>
          <w:bCs/>
        </w:rPr>
      </w:pPr>
      <w:r w:rsidRPr="00530169">
        <w:rPr>
          <w:b/>
          <w:bCs/>
        </w:rPr>
        <w:t>- High-risk dealers: 7.5%+ warranty revenue</w:t>
      </w:r>
    </w:p>
    <w:p w14:paraId="0D0B2470" w14:textId="77777777" w:rsidR="00A43664" w:rsidRPr="00530169" w:rsidRDefault="00A43664" w:rsidP="00A43664">
      <w:pPr>
        <w:shd w:val="clear" w:color="auto" w:fill="FFFFFF"/>
        <w:spacing w:line="270" w:lineRule="atLeast"/>
        <w:rPr>
          <w:b/>
          <w:bCs/>
        </w:rPr>
      </w:pPr>
    </w:p>
    <w:p w14:paraId="7F81951B" w14:textId="77777777" w:rsidR="00A43664" w:rsidRPr="00530169" w:rsidRDefault="00A43664" w:rsidP="00A43664">
      <w:pPr>
        <w:shd w:val="clear" w:color="auto" w:fill="FFFFFF"/>
        <w:spacing w:line="270" w:lineRule="atLeast"/>
        <w:rPr>
          <w:b/>
          <w:bCs/>
        </w:rPr>
      </w:pPr>
      <w:r w:rsidRPr="00530169">
        <w:rPr>
          <w:b/>
          <w:bCs/>
        </w:rPr>
        <w:t xml:space="preserve">When asked about "highest warranty percentage" or "suspicious dealers", filter for dealers with </w:t>
      </w:r>
      <w:proofErr w:type="spellStart"/>
      <w:r w:rsidRPr="00530169">
        <w:rPr>
          <w:b/>
          <w:bCs/>
        </w:rPr>
        <w:t>warranty_percentage</w:t>
      </w:r>
      <w:proofErr w:type="spellEnd"/>
      <w:r w:rsidRPr="00530169">
        <w:rPr>
          <w:b/>
          <w:bCs/>
        </w:rPr>
        <w:t xml:space="preserve"> &gt;= 6.0.</w:t>
      </w:r>
    </w:p>
    <w:p w14:paraId="5BA92335" w14:textId="77777777" w:rsidR="009C0DD6" w:rsidRPr="00530169" w:rsidRDefault="009C0DD6" w:rsidP="009C0DD6">
      <w:pPr>
        <w:rPr>
          <w:b/>
          <w:bCs/>
        </w:rPr>
      </w:pPr>
    </w:p>
    <w:p w14:paraId="0A839879" w14:textId="32D40F61" w:rsidR="006C1833" w:rsidRPr="009C0DD6" w:rsidRDefault="006C1833" w:rsidP="006C1833">
      <w:pPr>
        <w:rPr>
          <w:b/>
          <w:bCs/>
        </w:rPr>
      </w:pPr>
      <w:r>
        <w:t xml:space="preserve">Click </w:t>
      </w:r>
      <w:r w:rsidRPr="009C0DD6">
        <w:rPr>
          <w:b/>
          <w:bCs/>
        </w:rPr>
        <w:t>Apply</w:t>
      </w:r>
      <w:r>
        <w:t xml:space="preserve">, then </w:t>
      </w:r>
      <w:r w:rsidRPr="009C0DD6">
        <w:rPr>
          <w:b/>
          <w:bCs/>
        </w:rPr>
        <w:t>Save</w:t>
      </w:r>
    </w:p>
    <w:p w14:paraId="5290776D" w14:textId="77777777" w:rsidR="009C0DD6" w:rsidRDefault="009C0DD6" w:rsidP="006C1833"/>
    <w:p w14:paraId="2AA12D76" w14:textId="2D4CFAAC" w:rsidR="006C1833" w:rsidRDefault="00A43664" w:rsidP="006C1833">
      <w:pPr>
        <w:jc w:val="center"/>
      </w:pPr>
      <w:r>
        <w:rPr>
          <w:noProof/>
          <w14:ligatures w14:val="standardContextual"/>
        </w:rPr>
        <w:lastRenderedPageBreak/>
        <w:drawing>
          <wp:inline distT="0" distB="0" distL="0" distR="0" wp14:anchorId="3D445731" wp14:editId="6A89175C">
            <wp:extent cx="5943600" cy="3420110"/>
            <wp:effectExtent l="0" t="0" r="0" b="0"/>
            <wp:docPr id="15730192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1929" name="Picture 17"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11A8F1F2" w14:textId="77777777" w:rsidR="009C0DD6" w:rsidRDefault="009C0DD6" w:rsidP="006C1833">
      <w:pPr>
        <w:jc w:val="center"/>
      </w:pPr>
    </w:p>
    <w:p w14:paraId="24A4A54C" w14:textId="35A545DD" w:rsidR="006C1833" w:rsidRPr="00C42115" w:rsidRDefault="00A43664" w:rsidP="00C42115">
      <w:pPr>
        <w:pStyle w:val="Heading3"/>
      </w:pPr>
      <w:bookmarkStart w:id="15" w:name="_Toc213070763"/>
      <w:r w:rsidRPr="00C42115">
        <w:t>Save Verified Queries</w:t>
      </w:r>
      <w:bookmarkEnd w:id="15"/>
    </w:p>
    <w:p w14:paraId="25B7924C" w14:textId="77777777" w:rsidR="009C0DD6" w:rsidRDefault="009C0DD6" w:rsidP="009C0DD6"/>
    <w:p w14:paraId="16782E2A" w14:textId="5BBAC52F" w:rsidR="00A43664" w:rsidRDefault="00A43664" w:rsidP="009C0DD6">
      <w:pPr>
        <w:rPr>
          <w:u w:val="single"/>
        </w:rPr>
      </w:pPr>
      <w:r w:rsidRPr="00530169">
        <w:rPr>
          <w:u w:val="single"/>
        </w:rPr>
        <w:t>Why Verified Queries?</w:t>
      </w:r>
    </w:p>
    <w:p w14:paraId="3E938DEF" w14:textId="77777777" w:rsidR="00530169" w:rsidRPr="00530169" w:rsidRDefault="00530169" w:rsidP="009C0DD6">
      <w:pPr>
        <w:rPr>
          <w:u w:val="single"/>
        </w:rPr>
      </w:pPr>
    </w:p>
    <w:p w14:paraId="57AEA1F0" w14:textId="77777777" w:rsidR="00A43664" w:rsidRPr="00530169" w:rsidRDefault="00A43664" w:rsidP="00A43664">
      <w:pPr>
        <w:shd w:val="clear" w:color="auto" w:fill="FFFFFF"/>
        <w:spacing w:line="270" w:lineRule="atLeast"/>
      </w:pPr>
      <w:r w:rsidRPr="00530169">
        <w:t>These "train" Analyst by showing it example questions and correct SQL patterns.</w:t>
      </w:r>
    </w:p>
    <w:p w14:paraId="04E45B21" w14:textId="77777777" w:rsidR="00A43664" w:rsidRPr="009C0DD6" w:rsidRDefault="00A43664" w:rsidP="009C0DD6"/>
    <w:p w14:paraId="1B287802" w14:textId="7E7B7DB0" w:rsidR="009C0DD6" w:rsidRPr="00530169" w:rsidRDefault="006C1833" w:rsidP="00530169">
      <w:pPr>
        <w:shd w:val="clear" w:color="auto" w:fill="FFFFFF"/>
        <w:spacing w:line="270" w:lineRule="atLeast"/>
        <w:rPr>
          <w:rFonts w:ascii="Menlo" w:hAnsi="Menlo" w:cs="Menlo"/>
          <w:color w:val="000000"/>
          <w:sz w:val="18"/>
          <w:szCs w:val="18"/>
        </w:rPr>
      </w:pPr>
      <w:r>
        <w:t>Click the Playground tab, and paste</w:t>
      </w:r>
      <w:r w:rsidR="00A43664">
        <w:t>:</w:t>
      </w:r>
      <w:r>
        <w:t xml:space="preserve"> </w:t>
      </w:r>
      <w:r w:rsidR="00A43664" w:rsidRPr="00277D8A">
        <w:rPr>
          <w:b/>
          <w:bCs/>
        </w:rPr>
        <w:t>Show me the top 5 dealers with the highest percentage of total revenue coming from warranty revenue</w:t>
      </w:r>
      <w:r w:rsidR="00A86B5A" w:rsidRPr="00277D8A">
        <w:rPr>
          <w:b/>
          <w:bCs/>
        </w:rPr>
        <w:t>.</w:t>
      </w:r>
      <w:r w:rsidR="00A43664">
        <w:rPr>
          <w:rFonts w:ascii="Menlo" w:hAnsi="Menlo" w:cs="Menlo"/>
          <w:color w:val="000000"/>
          <w:sz w:val="18"/>
          <w:szCs w:val="18"/>
        </w:rPr>
        <w:t xml:space="preserve"> </w:t>
      </w:r>
      <w:r>
        <w:t xml:space="preserve">Click </w:t>
      </w:r>
      <w:r w:rsidRPr="00530169">
        <w:rPr>
          <w:b/>
          <w:bCs/>
        </w:rPr>
        <w:t>Run</w:t>
      </w:r>
    </w:p>
    <w:p w14:paraId="19510760" w14:textId="77777777" w:rsidR="009C0DD6" w:rsidRDefault="009C0DD6" w:rsidP="00D85DAD">
      <w:pPr>
        <w:jc w:val="center"/>
      </w:pPr>
    </w:p>
    <w:p w14:paraId="4AC40D6A" w14:textId="54880C3C" w:rsidR="006C1833" w:rsidRDefault="00A43664" w:rsidP="00D85DAD">
      <w:pPr>
        <w:jc w:val="center"/>
      </w:pPr>
      <w:r>
        <w:rPr>
          <w:noProof/>
          <w14:ligatures w14:val="standardContextual"/>
        </w:rPr>
        <w:lastRenderedPageBreak/>
        <w:drawing>
          <wp:inline distT="0" distB="0" distL="0" distR="0" wp14:anchorId="28AB6980" wp14:editId="593BE9E7">
            <wp:extent cx="5943600" cy="3408680"/>
            <wp:effectExtent l="0" t="0" r="0" b="0"/>
            <wp:docPr id="141910295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02953" name="Picture 18"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B0F444C" w14:textId="73E1991B" w:rsidR="00226760" w:rsidRDefault="00226760" w:rsidP="00D85DAD"/>
    <w:p w14:paraId="7BB4FD04" w14:textId="77777777" w:rsidR="004557B0" w:rsidRDefault="004557B0" w:rsidP="00D85DAD"/>
    <w:p w14:paraId="39B236E7" w14:textId="77777777" w:rsidR="00226760" w:rsidRDefault="00226760" w:rsidP="00D85DAD"/>
    <w:p w14:paraId="2DAEDE3D" w14:textId="77777777" w:rsidR="00226760" w:rsidRDefault="00226760" w:rsidP="00D85DAD"/>
    <w:p w14:paraId="54DC88E1" w14:textId="04F1073A" w:rsidR="00D85DAD" w:rsidRDefault="00D85DAD" w:rsidP="00D85DAD">
      <w:r>
        <w:t>You should see the following results</w:t>
      </w:r>
    </w:p>
    <w:p w14:paraId="4EF3710D" w14:textId="77777777" w:rsidR="00226760" w:rsidRDefault="00226760" w:rsidP="00D85DAD"/>
    <w:p w14:paraId="52EED06F" w14:textId="3C752585" w:rsidR="00D85DAD" w:rsidRDefault="00FF69F2" w:rsidP="00D85DAD">
      <w:pPr>
        <w:jc w:val="center"/>
      </w:pPr>
      <w:r>
        <w:rPr>
          <w:noProof/>
          <w14:ligatures w14:val="standardContextual"/>
        </w:rPr>
        <w:drawing>
          <wp:inline distT="0" distB="0" distL="0" distR="0" wp14:anchorId="3724756A" wp14:editId="5C514EDD">
            <wp:extent cx="5943600" cy="2653665"/>
            <wp:effectExtent l="0" t="0" r="0" b="635"/>
            <wp:docPr id="179666350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63500" name="Picture 19"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5DB79849" w14:textId="77777777" w:rsidR="00FF69F2" w:rsidRDefault="00FF69F2" w:rsidP="00D85DAD">
      <w:pPr>
        <w:jc w:val="center"/>
      </w:pPr>
    </w:p>
    <w:p w14:paraId="57EF3EE3" w14:textId="5C7EF14B" w:rsidR="00FF69F2" w:rsidRDefault="00FF69F2" w:rsidP="00FF69F2">
      <w:r>
        <w:t xml:space="preserve">Scroll down and click the </w:t>
      </w:r>
      <w:r w:rsidRPr="00530169">
        <w:rPr>
          <w:b/>
          <w:bCs/>
        </w:rPr>
        <w:t>+ Verified query</w:t>
      </w:r>
      <w:r>
        <w:t xml:space="preserve"> button.</w:t>
      </w:r>
    </w:p>
    <w:p w14:paraId="3DCFB718" w14:textId="77777777" w:rsidR="00FF69F2" w:rsidRDefault="00FF69F2" w:rsidP="00FF69F2"/>
    <w:p w14:paraId="1FD66531" w14:textId="01CDC207" w:rsidR="00FF69F2" w:rsidRDefault="00FF69F2" w:rsidP="00FF69F2">
      <w:r>
        <w:rPr>
          <w:noProof/>
          <w14:ligatures w14:val="standardContextual"/>
        </w:rPr>
        <w:lastRenderedPageBreak/>
        <w:drawing>
          <wp:inline distT="0" distB="0" distL="0" distR="0" wp14:anchorId="4D994003" wp14:editId="237F0E38">
            <wp:extent cx="5943600" cy="2646680"/>
            <wp:effectExtent l="0" t="0" r="0" b="0"/>
            <wp:docPr id="202637742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7426" name="Picture 20"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a:graphicData>
            </a:graphic>
          </wp:inline>
        </w:drawing>
      </w:r>
    </w:p>
    <w:p w14:paraId="5DD897BF" w14:textId="77777777" w:rsidR="00FF69F2" w:rsidRDefault="00FF69F2" w:rsidP="00FF69F2"/>
    <w:p w14:paraId="3291E0CC" w14:textId="3EA63B7C" w:rsidR="00FF69F2" w:rsidRDefault="00FF69F2" w:rsidP="00530169">
      <w:r>
        <w:t xml:space="preserve">This will </w:t>
      </w:r>
      <w:proofErr w:type="gramStart"/>
      <w:r>
        <w:t>open up</w:t>
      </w:r>
      <w:proofErr w:type="gramEnd"/>
      <w:r>
        <w:t xml:space="preserve"> a window for you to verify the </w:t>
      </w:r>
      <w:proofErr w:type="spellStart"/>
      <w:r>
        <w:t>sql</w:t>
      </w:r>
      <w:proofErr w:type="spellEnd"/>
      <w:r>
        <w:t xml:space="preserve"> (you can change it if Analyst didn’t interpret your question correctly).  Click </w:t>
      </w:r>
      <w:r w:rsidRPr="00530169">
        <w:rPr>
          <w:b/>
          <w:bCs/>
        </w:rPr>
        <w:t>Save and Continue</w:t>
      </w:r>
      <w:r>
        <w:t>.</w:t>
      </w:r>
    </w:p>
    <w:p w14:paraId="0D1DA46B" w14:textId="77777777" w:rsidR="00A86B5A" w:rsidRDefault="00A86B5A" w:rsidP="00530169"/>
    <w:p w14:paraId="75D3C16A" w14:textId="5991A679" w:rsidR="00FF69F2" w:rsidRDefault="00FF69F2" w:rsidP="0039255A">
      <w:r>
        <w:rPr>
          <w:noProof/>
        </w:rPr>
        <w:drawing>
          <wp:inline distT="0" distB="0" distL="0" distR="0" wp14:anchorId="43AC5110" wp14:editId="60FEA14E">
            <wp:extent cx="5943600" cy="3419475"/>
            <wp:effectExtent l="0" t="0" r="0" b="0"/>
            <wp:docPr id="42180555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5558" name="Picture 2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29422015" w14:textId="77777777" w:rsidR="004557B0" w:rsidRDefault="004557B0" w:rsidP="0039255A"/>
    <w:p w14:paraId="63FACB4B" w14:textId="41E4DE5D" w:rsidR="004557B0" w:rsidRDefault="004557B0" w:rsidP="0039255A">
      <w:r>
        <w:t xml:space="preserve">If your results look different, paste this </w:t>
      </w:r>
      <w:proofErr w:type="spellStart"/>
      <w:r>
        <w:t>sql</w:t>
      </w:r>
      <w:proofErr w:type="spellEnd"/>
      <w:r>
        <w:t>:</w:t>
      </w:r>
    </w:p>
    <w:p w14:paraId="437C483D" w14:textId="77777777" w:rsidR="004557B0" w:rsidRDefault="004557B0" w:rsidP="0039255A"/>
    <w:p w14:paraId="2E1B674F" w14:textId="77777777" w:rsidR="004557B0" w:rsidRPr="004557B0" w:rsidRDefault="004557B0" w:rsidP="004557B0">
      <w:pPr>
        <w:rPr>
          <w:b/>
          <w:bCs/>
        </w:rPr>
      </w:pPr>
      <w:r w:rsidRPr="004557B0">
        <w:rPr>
          <w:b/>
          <w:bCs/>
        </w:rPr>
        <w:t xml:space="preserve">WITH </w:t>
      </w:r>
      <w:proofErr w:type="spellStart"/>
      <w:r w:rsidRPr="004557B0">
        <w:rPr>
          <w:b/>
          <w:bCs/>
        </w:rPr>
        <w:t>sales_by_dealer</w:t>
      </w:r>
      <w:proofErr w:type="spellEnd"/>
      <w:r w:rsidRPr="004557B0">
        <w:rPr>
          <w:b/>
          <w:bCs/>
        </w:rPr>
        <w:t xml:space="preserve"> AS (</w:t>
      </w:r>
    </w:p>
    <w:p w14:paraId="6C571CBC" w14:textId="77777777" w:rsidR="004557B0" w:rsidRPr="004557B0" w:rsidRDefault="004557B0" w:rsidP="004557B0">
      <w:pPr>
        <w:rPr>
          <w:b/>
          <w:bCs/>
        </w:rPr>
      </w:pPr>
      <w:r w:rsidRPr="004557B0">
        <w:rPr>
          <w:b/>
          <w:bCs/>
        </w:rPr>
        <w:t xml:space="preserve">  SELECT</w:t>
      </w:r>
    </w:p>
    <w:p w14:paraId="64F64CBC" w14:textId="77777777" w:rsidR="004557B0" w:rsidRPr="004557B0" w:rsidRDefault="004557B0" w:rsidP="004557B0">
      <w:pPr>
        <w:rPr>
          <w:b/>
          <w:bCs/>
        </w:rPr>
      </w:pPr>
      <w:r w:rsidRPr="004557B0">
        <w:rPr>
          <w:b/>
          <w:bCs/>
        </w:rPr>
        <w:t xml:space="preserve">    </w:t>
      </w:r>
      <w:proofErr w:type="spellStart"/>
      <w:proofErr w:type="gramStart"/>
      <w:r w:rsidRPr="004557B0">
        <w:rPr>
          <w:b/>
          <w:bCs/>
        </w:rPr>
        <w:t>s.sales</w:t>
      </w:r>
      <w:proofErr w:type="gramEnd"/>
      <w:r w:rsidRPr="004557B0">
        <w:rPr>
          <w:b/>
          <w:bCs/>
        </w:rPr>
        <w:t>_dealer_id</w:t>
      </w:r>
      <w:proofErr w:type="spellEnd"/>
      <w:r w:rsidRPr="004557B0">
        <w:rPr>
          <w:b/>
          <w:bCs/>
        </w:rPr>
        <w:t xml:space="preserve"> AS </w:t>
      </w:r>
      <w:proofErr w:type="spellStart"/>
      <w:r w:rsidRPr="004557B0">
        <w:rPr>
          <w:b/>
          <w:bCs/>
        </w:rPr>
        <w:t>dealer_id</w:t>
      </w:r>
      <w:proofErr w:type="spellEnd"/>
      <w:r w:rsidRPr="004557B0">
        <w:rPr>
          <w:b/>
          <w:bCs/>
        </w:rPr>
        <w:t>,</w:t>
      </w:r>
    </w:p>
    <w:p w14:paraId="57EAAC7A" w14:textId="77777777" w:rsidR="004557B0" w:rsidRPr="004557B0" w:rsidRDefault="004557B0" w:rsidP="004557B0">
      <w:pPr>
        <w:rPr>
          <w:b/>
          <w:bCs/>
        </w:rPr>
      </w:pPr>
      <w:r w:rsidRPr="004557B0">
        <w:rPr>
          <w:b/>
          <w:bCs/>
        </w:rPr>
        <w:t xml:space="preserve">    SUM(</w:t>
      </w:r>
      <w:proofErr w:type="spellStart"/>
      <w:proofErr w:type="gramStart"/>
      <w:r w:rsidRPr="004557B0">
        <w:rPr>
          <w:b/>
          <w:bCs/>
        </w:rPr>
        <w:t>s.sale</w:t>
      </w:r>
      <w:proofErr w:type="gramEnd"/>
      <w:r w:rsidRPr="004557B0">
        <w:rPr>
          <w:b/>
          <w:bCs/>
        </w:rPr>
        <w:t>_price</w:t>
      </w:r>
      <w:proofErr w:type="spellEnd"/>
      <w:r w:rsidRPr="004557B0">
        <w:rPr>
          <w:b/>
          <w:bCs/>
        </w:rPr>
        <w:t xml:space="preserve">) AS </w:t>
      </w:r>
      <w:proofErr w:type="spellStart"/>
      <w:r w:rsidRPr="004557B0">
        <w:rPr>
          <w:b/>
          <w:bCs/>
        </w:rPr>
        <w:t>sales_revenue</w:t>
      </w:r>
      <w:proofErr w:type="spellEnd"/>
    </w:p>
    <w:p w14:paraId="60E7988A" w14:textId="77777777" w:rsidR="004557B0" w:rsidRPr="004557B0" w:rsidRDefault="004557B0" w:rsidP="004557B0">
      <w:pPr>
        <w:rPr>
          <w:b/>
          <w:bCs/>
        </w:rPr>
      </w:pPr>
      <w:r w:rsidRPr="004557B0">
        <w:rPr>
          <w:b/>
          <w:bCs/>
        </w:rPr>
        <w:t xml:space="preserve">  FROM</w:t>
      </w:r>
    </w:p>
    <w:p w14:paraId="2FD3C644" w14:textId="77777777" w:rsidR="004557B0" w:rsidRPr="004557B0" w:rsidRDefault="004557B0" w:rsidP="004557B0">
      <w:pPr>
        <w:rPr>
          <w:b/>
          <w:bCs/>
        </w:rPr>
      </w:pPr>
      <w:r w:rsidRPr="004557B0">
        <w:rPr>
          <w:b/>
          <w:bCs/>
        </w:rPr>
        <w:lastRenderedPageBreak/>
        <w:t xml:space="preserve">    sales AS s</w:t>
      </w:r>
    </w:p>
    <w:p w14:paraId="6A69FA43" w14:textId="77777777" w:rsidR="004557B0" w:rsidRPr="004557B0" w:rsidRDefault="004557B0" w:rsidP="004557B0">
      <w:pPr>
        <w:rPr>
          <w:b/>
          <w:bCs/>
        </w:rPr>
      </w:pPr>
      <w:r w:rsidRPr="004557B0">
        <w:rPr>
          <w:b/>
          <w:bCs/>
        </w:rPr>
        <w:t xml:space="preserve">  GROUP BY</w:t>
      </w:r>
    </w:p>
    <w:p w14:paraId="7EB2DB31" w14:textId="77777777" w:rsidR="004557B0" w:rsidRPr="004557B0" w:rsidRDefault="004557B0" w:rsidP="004557B0">
      <w:pPr>
        <w:rPr>
          <w:b/>
          <w:bCs/>
        </w:rPr>
      </w:pPr>
      <w:r w:rsidRPr="004557B0">
        <w:rPr>
          <w:b/>
          <w:bCs/>
        </w:rPr>
        <w:t xml:space="preserve">    </w:t>
      </w:r>
      <w:proofErr w:type="spellStart"/>
      <w:proofErr w:type="gramStart"/>
      <w:r w:rsidRPr="004557B0">
        <w:rPr>
          <w:b/>
          <w:bCs/>
        </w:rPr>
        <w:t>s.sales</w:t>
      </w:r>
      <w:proofErr w:type="gramEnd"/>
      <w:r w:rsidRPr="004557B0">
        <w:rPr>
          <w:b/>
          <w:bCs/>
        </w:rPr>
        <w:t>_dealer_id</w:t>
      </w:r>
      <w:proofErr w:type="spellEnd"/>
    </w:p>
    <w:p w14:paraId="2E8FD47F" w14:textId="77777777" w:rsidR="004557B0" w:rsidRPr="004557B0" w:rsidRDefault="004557B0" w:rsidP="004557B0">
      <w:pPr>
        <w:rPr>
          <w:b/>
          <w:bCs/>
        </w:rPr>
      </w:pPr>
      <w:r w:rsidRPr="004557B0">
        <w:rPr>
          <w:b/>
          <w:bCs/>
        </w:rPr>
        <w:t>),</w:t>
      </w:r>
    </w:p>
    <w:p w14:paraId="5ED7E2FA" w14:textId="77777777" w:rsidR="004557B0" w:rsidRPr="004557B0" w:rsidRDefault="004557B0" w:rsidP="004557B0">
      <w:pPr>
        <w:rPr>
          <w:b/>
          <w:bCs/>
        </w:rPr>
      </w:pPr>
      <w:proofErr w:type="spellStart"/>
      <w:r w:rsidRPr="004557B0">
        <w:rPr>
          <w:b/>
          <w:bCs/>
        </w:rPr>
        <w:t>service_by_dealer</w:t>
      </w:r>
      <w:proofErr w:type="spellEnd"/>
      <w:r w:rsidRPr="004557B0">
        <w:rPr>
          <w:b/>
          <w:bCs/>
        </w:rPr>
        <w:t xml:space="preserve"> AS (</w:t>
      </w:r>
    </w:p>
    <w:p w14:paraId="1B2B7EAB" w14:textId="77777777" w:rsidR="004557B0" w:rsidRPr="004557B0" w:rsidRDefault="004557B0" w:rsidP="004557B0">
      <w:pPr>
        <w:rPr>
          <w:b/>
          <w:bCs/>
        </w:rPr>
      </w:pPr>
      <w:r w:rsidRPr="004557B0">
        <w:rPr>
          <w:b/>
          <w:bCs/>
        </w:rPr>
        <w:t xml:space="preserve">  SELECT</w:t>
      </w:r>
    </w:p>
    <w:p w14:paraId="6EA72489" w14:textId="77777777" w:rsidR="004557B0" w:rsidRPr="004557B0" w:rsidRDefault="004557B0" w:rsidP="004557B0">
      <w:pPr>
        <w:rPr>
          <w:b/>
          <w:bCs/>
        </w:rPr>
      </w:pPr>
      <w:r w:rsidRPr="004557B0">
        <w:rPr>
          <w:b/>
          <w:bCs/>
        </w:rPr>
        <w:t xml:space="preserve">    </w:t>
      </w:r>
      <w:proofErr w:type="spellStart"/>
      <w:proofErr w:type="gramStart"/>
      <w:r w:rsidRPr="004557B0">
        <w:rPr>
          <w:b/>
          <w:bCs/>
        </w:rPr>
        <w:t>sv.service</w:t>
      </w:r>
      <w:proofErr w:type="gramEnd"/>
      <w:r w:rsidRPr="004557B0">
        <w:rPr>
          <w:b/>
          <w:bCs/>
        </w:rPr>
        <w:t>_dealer_id</w:t>
      </w:r>
      <w:proofErr w:type="spellEnd"/>
      <w:r w:rsidRPr="004557B0">
        <w:rPr>
          <w:b/>
          <w:bCs/>
        </w:rPr>
        <w:t xml:space="preserve"> AS </w:t>
      </w:r>
      <w:proofErr w:type="spellStart"/>
      <w:r w:rsidRPr="004557B0">
        <w:rPr>
          <w:b/>
          <w:bCs/>
        </w:rPr>
        <w:t>dealer_id</w:t>
      </w:r>
      <w:proofErr w:type="spellEnd"/>
      <w:r w:rsidRPr="004557B0">
        <w:rPr>
          <w:b/>
          <w:bCs/>
        </w:rPr>
        <w:t>,</w:t>
      </w:r>
    </w:p>
    <w:p w14:paraId="1D318160" w14:textId="77777777" w:rsidR="004557B0" w:rsidRPr="004557B0" w:rsidRDefault="004557B0" w:rsidP="004557B0">
      <w:pPr>
        <w:rPr>
          <w:b/>
          <w:bCs/>
        </w:rPr>
      </w:pPr>
      <w:r w:rsidRPr="004557B0">
        <w:rPr>
          <w:b/>
          <w:bCs/>
        </w:rPr>
        <w:t xml:space="preserve">    </w:t>
      </w:r>
      <w:proofErr w:type="gramStart"/>
      <w:r w:rsidRPr="004557B0">
        <w:rPr>
          <w:b/>
          <w:bCs/>
        </w:rPr>
        <w:t>SUM(</w:t>
      </w:r>
      <w:proofErr w:type="gramEnd"/>
    </w:p>
    <w:p w14:paraId="0F3CFF0B" w14:textId="77777777" w:rsidR="004557B0" w:rsidRPr="004557B0" w:rsidRDefault="004557B0" w:rsidP="004557B0">
      <w:pPr>
        <w:rPr>
          <w:b/>
          <w:bCs/>
        </w:rPr>
      </w:pPr>
      <w:r w:rsidRPr="004557B0">
        <w:rPr>
          <w:b/>
          <w:bCs/>
        </w:rPr>
        <w:t xml:space="preserve">      CASE</w:t>
      </w:r>
    </w:p>
    <w:p w14:paraId="32110132" w14:textId="77777777" w:rsidR="004557B0" w:rsidRPr="004557B0" w:rsidRDefault="004557B0" w:rsidP="004557B0">
      <w:pPr>
        <w:rPr>
          <w:b/>
          <w:bCs/>
        </w:rPr>
      </w:pPr>
      <w:r w:rsidRPr="004557B0">
        <w:rPr>
          <w:b/>
          <w:bCs/>
        </w:rPr>
        <w:t xml:space="preserve">        WHEN </w:t>
      </w:r>
      <w:proofErr w:type="spellStart"/>
      <w:proofErr w:type="gramStart"/>
      <w:r w:rsidRPr="004557B0">
        <w:rPr>
          <w:b/>
          <w:bCs/>
        </w:rPr>
        <w:t>sv.service</w:t>
      </w:r>
      <w:proofErr w:type="gramEnd"/>
      <w:r w:rsidRPr="004557B0">
        <w:rPr>
          <w:b/>
          <w:bCs/>
        </w:rPr>
        <w:t>_type</w:t>
      </w:r>
      <w:proofErr w:type="spellEnd"/>
      <w:r w:rsidRPr="004557B0">
        <w:rPr>
          <w:b/>
          <w:bCs/>
        </w:rPr>
        <w:t xml:space="preserve"> = 'WARRANTY' THEN </w:t>
      </w:r>
      <w:proofErr w:type="spellStart"/>
      <w:proofErr w:type="gramStart"/>
      <w:r w:rsidRPr="004557B0">
        <w:rPr>
          <w:b/>
          <w:bCs/>
        </w:rPr>
        <w:t>sv.service</w:t>
      </w:r>
      <w:proofErr w:type="gramEnd"/>
      <w:r w:rsidRPr="004557B0">
        <w:rPr>
          <w:b/>
          <w:bCs/>
        </w:rPr>
        <w:t>_amount</w:t>
      </w:r>
      <w:proofErr w:type="spellEnd"/>
    </w:p>
    <w:p w14:paraId="5167977B" w14:textId="77777777" w:rsidR="004557B0" w:rsidRPr="004557B0" w:rsidRDefault="004557B0" w:rsidP="004557B0">
      <w:pPr>
        <w:rPr>
          <w:b/>
          <w:bCs/>
        </w:rPr>
      </w:pPr>
      <w:r w:rsidRPr="004557B0">
        <w:rPr>
          <w:b/>
          <w:bCs/>
        </w:rPr>
        <w:t xml:space="preserve">        ELSE 0</w:t>
      </w:r>
    </w:p>
    <w:p w14:paraId="0E2B2BFE" w14:textId="77777777" w:rsidR="004557B0" w:rsidRPr="004557B0" w:rsidRDefault="004557B0" w:rsidP="004557B0">
      <w:pPr>
        <w:rPr>
          <w:b/>
          <w:bCs/>
        </w:rPr>
      </w:pPr>
      <w:r w:rsidRPr="004557B0">
        <w:rPr>
          <w:b/>
          <w:bCs/>
        </w:rPr>
        <w:t xml:space="preserve">      END</w:t>
      </w:r>
    </w:p>
    <w:p w14:paraId="29436EBD" w14:textId="77777777" w:rsidR="004557B0" w:rsidRPr="004557B0" w:rsidRDefault="004557B0" w:rsidP="004557B0">
      <w:pPr>
        <w:rPr>
          <w:b/>
          <w:bCs/>
        </w:rPr>
      </w:pPr>
      <w:r w:rsidRPr="004557B0">
        <w:rPr>
          <w:b/>
          <w:bCs/>
        </w:rPr>
        <w:t xml:space="preserve">    ) AS </w:t>
      </w:r>
      <w:proofErr w:type="spellStart"/>
      <w:r w:rsidRPr="004557B0">
        <w:rPr>
          <w:b/>
          <w:bCs/>
        </w:rPr>
        <w:t>warranty_revenue</w:t>
      </w:r>
      <w:proofErr w:type="spellEnd"/>
      <w:r w:rsidRPr="004557B0">
        <w:rPr>
          <w:b/>
          <w:bCs/>
        </w:rPr>
        <w:t>,</w:t>
      </w:r>
    </w:p>
    <w:p w14:paraId="1AFC1CBB" w14:textId="77777777" w:rsidR="004557B0" w:rsidRPr="004557B0" w:rsidRDefault="004557B0" w:rsidP="004557B0">
      <w:pPr>
        <w:rPr>
          <w:b/>
          <w:bCs/>
        </w:rPr>
      </w:pPr>
      <w:r w:rsidRPr="004557B0">
        <w:rPr>
          <w:b/>
          <w:bCs/>
        </w:rPr>
        <w:t xml:space="preserve">    </w:t>
      </w:r>
      <w:proofErr w:type="gramStart"/>
      <w:r w:rsidRPr="004557B0">
        <w:rPr>
          <w:b/>
          <w:bCs/>
        </w:rPr>
        <w:t>SUM(</w:t>
      </w:r>
      <w:proofErr w:type="spellStart"/>
      <w:r w:rsidRPr="004557B0">
        <w:rPr>
          <w:b/>
          <w:bCs/>
        </w:rPr>
        <w:t>sv.service</w:t>
      </w:r>
      <w:proofErr w:type="gramEnd"/>
      <w:r w:rsidRPr="004557B0">
        <w:rPr>
          <w:b/>
          <w:bCs/>
        </w:rPr>
        <w:t>_amount</w:t>
      </w:r>
      <w:proofErr w:type="spellEnd"/>
      <w:r w:rsidRPr="004557B0">
        <w:rPr>
          <w:b/>
          <w:bCs/>
        </w:rPr>
        <w:t xml:space="preserve">) AS </w:t>
      </w:r>
      <w:proofErr w:type="spellStart"/>
      <w:r w:rsidRPr="004557B0">
        <w:rPr>
          <w:b/>
          <w:bCs/>
        </w:rPr>
        <w:t>total_service_revenue</w:t>
      </w:r>
      <w:proofErr w:type="spellEnd"/>
    </w:p>
    <w:p w14:paraId="54E70421" w14:textId="77777777" w:rsidR="004557B0" w:rsidRPr="004557B0" w:rsidRDefault="004557B0" w:rsidP="004557B0">
      <w:pPr>
        <w:rPr>
          <w:b/>
          <w:bCs/>
        </w:rPr>
      </w:pPr>
      <w:r w:rsidRPr="004557B0">
        <w:rPr>
          <w:b/>
          <w:bCs/>
        </w:rPr>
        <w:t xml:space="preserve">  FROM</w:t>
      </w:r>
    </w:p>
    <w:p w14:paraId="3D9649CB" w14:textId="77777777" w:rsidR="004557B0" w:rsidRPr="004557B0" w:rsidRDefault="004557B0" w:rsidP="004557B0">
      <w:pPr>
        <w:rPr>
          <w:b/>
          <w:bCs/>
        </w:rPr>
      </w:pPr>
      <w:r w:rsidRPr="004557B0">
        <w:rPr>
          <w:b/>
          <w:bCs/>
        </w:rPr>
        <w:t xml:space="preserve">    service AS </w:t>
      </w:r>
      <w:proofErr w:type="spellStart"/>
      <w:r w:rsidRPr="004557B0">
        <w:rPr>
          <w:b/>
          <w:bCs/>
        </w:rPr>
        <w:t>sv</w:t>
      </w:r>
      <w:proofErr w:type="spellEnd"/>
    </w:p>
    <w:p w14:paraId="4999C87D" w14:textId="77777777" w:rsidR="004557B0" w:rsidRPr="004557B0" w:rsidRDefault="004557B0" w:rsidP="004557B0">
      <w:pPr>
        <w:rPr>
          <w:b/>
          <w:bCs/>
        </w:rPr>
      </w:pPr>
      <w:r w:rsidRPr="004557B0">
        <w:rPr>
          <w:b/>
          <w:bCs/>
        </w:rPr>
        <w:t xml:space="preserve">  GROUP BY</w:t>
      </w:r>
    </w:p>
    <w:p w14:paraId="2BAD31C9" w14:textId="77777777" w:rsidR="004557B0" w:rsidRPr="004557B0" w:rsidRDefault="004557B0" w:rsidP="004557B0">
      <w:pPr>
        <w:rPr>
          <w:b/>
          <w:bCs/>
        </w:rPr>
      </w:pPr>
      <w:r w:rsidRPr="004557B0">
        <w:rPr>
          <w:b/>
          <w:bCs/>
        </w:rPr>
        <w:t xml:space="preserve">    </w:t>
      </w:r>
      <w:proofErr w:type="spellStart"/>
      <w:proofErr w:type="gramStart"/>
      <w:r w:rsidRPr="004557B0">
        <w:rPr>
          <w:b/>
          <w:bCs/>
        </w:rPr>
        <w:t>sv.service</w:t>
      </w:r>
      <w:proofErr w:type="gramEnd"/>
      <w:r w:rsidRPr="004557B0">
        <w:rPr>
          <w:b/>
          <w:bCs/>
        </w:rPr>
        <w:t>_dealer_id</w:t>
      </w:r>
      <w:proofErr w:type="spellEnd"/>
    </w:p>
    <w:p w14:paraId="2E5BC5B6" w14:textId="77777777" w:rsidR="004557B0" w:rsidRPr="004557B0" w:rsidRDefault="004557B0" w:rsidP="004557B0">
      <w:pPr>
        <w:rPr>
          <w:b/>
          <w:bCs/>
        </w:rPr>
      </w:pPr>
      <w:r w:rsidRPr="004557B0">
        <w:rPr>
          <w:b/>
          <w:bCs/>
        </w:rPr>
        <w:t>),</w:t>
      </w:r>
    </w:p>
    <w:p w14:paraId="11BC9ADB" w14:textId="77777777" w:rsidR="004557B0" w:rsidRPr="004557B0" w:rsidRDefault="004557B0" w:rsidP="004557B0">
      <w:pPr>
        <w:rPr>
          <w:b/>
          <w:bCs/>
        </w:rPr>
      </w:pPr>
      <w:proofErr w:type="spellStart"/>
      <w:r w:rsidRPr="004557B0">
        <w:rPr>
          <w:b/>
          <w:bCs/>
        </w:rPr>
        <w:t>dealer_revenue</w:t>
      </w:r>
      <w:proofErr w:type="spellEnd"/>
      <w:r w:rsidRPr="004557B0">
        <w:rPr>
          <w:b/>
          <w:bCs/>
        </w:rPr>
        <w:t xml:space="preserve"> AS (</w:t>
      </w:r>
    </w:p>
    <w:p w14:paraId="0B8D7ED5" w14:textId="77777777" w:rsidR="004557B0" w:rsidRPr="004557B0" w:rsidRDefault="004557B0" w:rsidP="004557B0">
      <w:pPr>
        <w:rPr>
          <w:b/>
          <w:bCs/>
        </w:rPr>
      </w:pPr>
      <w:r w:rsidRPr="004557B0">
        <w:rPr>
          <w:b/>
          <w:bCs/>
        </w:rPr>
        <w:t xml:space="preserve">  SELECT</w:t>
      </w:r>
    </w:p>
    <w:p w14:paraId="4E47587E" w14:textId="77777777" w:rsidR="004557B0" w:rsidRPr="004557B0" w:rsidRDefault="004557B0" w:rsidP="004557B0">
      <w:pPr>
        <w:rPr>
          <w:b/>
          <w:bCs/>
        </w:rPr>
      </w:pPr>
      <w:r w:rsidRPr="004557B0">
        <w:rPr>
          <w:b/>
          <w:bCs/>
        </w:rPr>
        <w:t xml:space="preserve">    </w:t>
      </w:r>
      <w:proofErr w:type="spellStart"/>
      <w:r w:rsidRPr="004557B0">
        <w:rPr>
          <w:b/>
          <w:bCs/>
        </w:rPr>
        <w:t>d.dealer_id</w:t>
      </w:r>
      <w:proofErr w:type="spellEnd"/>
      <w:r w:rsidRPr="004557B0">
        <w:rPr>
          <w:b/>
          <w:bCs/>
        </w:rPr>
        <w:t>,</w:t>
      </w:r>
    </w:p>
    <w:p w14:paraId="221AAC92" w14:textId="77777777" w:rsidR="004557B0" w:rsidRPr="004557B0" w:rsidRDefault="004557B0" w:rsidP="004557B0">
      <w:pPr>
        <w:rPr>
          <w:b/>
          <w:bCs/>
        </w:rPr>
      </w:pPr>
      <w:r w:rsidRPr="004557B0">
        <w:rPr>
          <w:b/>
          <w:bCs/>
        </w:rPr>
        <w:t xml:space="preserve">    </w:t>
      </w:r>
      <w:proofErr w:type="spellStart"/>
      <w:r w:rsidRPr="004557B0">
        <w:rPr>
          <w:b/>
          <w:bCs/>
        </w:rPr>
        <w:t>d.dealer_name</w:t>
      </w:r>
      <w:proofErr w:type="spellEnd"/>
      <w:r w:rsidRPr="004557B0">
        <w:rPr>
          <w:b/>
          <w:bCs/>
        </w:rPr>
        <w:t>,</w:t>
      </w:r>
    </w:p>
    <w:p w14:paraId="745B2BDC"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sbd.sales</w:t>
      </w:r>
      <w:proofErr w:type="gramEnd"/>
      <w:r w:rsidRPr="004557B0">
        <w:rPr>
          <w:b/>
          <w:bCs/>
        </w:rPr>
        <w:t>_revenue</w:t>
      </w:r>
      <w:proofErr w:type="spellEnd"/>
      <w:r w:rsidRPr="004557B0">
        <w:rPr>
          <w:b/>
          <w:bCs/>
        </w:rPr>
        <w:t xml:space="preserve">, 0) AS </w:t>
      </w:r>
      <w:proofErr w:type="spellStart"/>
      <w:r w:rsidRPr="004557B0">
        <w:rPr>
          <w:b/>
          <w:bCs/>
        </w:rPr>
        <w:t>sales_revenue</w:t>
      </w:r>
      <w:proofErr w:type="spellEnd"/>
      <w:r w:rsidRPr="004557B0">
        <w:rPr>
          <w:b/>
          <w:bCs/>
        </w:rPr>
        <w:t>,</w:t>
      </w:r>
    </w:p>
    <w:p w14:paraId="68AE9A6B"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svbd.warranty</w:t>
      </w:r>
      <w:proofErr w:type="gramEnd"/>
      <w:r w:rsidRPr="004557B0">
        <w:rPr>
          <w:b/>
          <w:bCs/>
        </w:rPr>
        <w:t>_revenue</w:t>
      </w:r>
      <w:proofErr w:type="spellEnd"/>
      <w:r w:rsidRPr="004557B0">
        <w:rPr>
          <w:b/>
          <w:bCs/>
        </w:rPr>
        <w:t xml:space="preserve">, 0) AS </w:t>
      </w:r>
      <w:proofErr w:type="spellStart"/>
      <w:r w:rsidRPr="004557B0">
        <w:rPr>
          <w:b/>
          <w:bCs/>
        </w:rPr>
        <w:t>warranty_revenue</w:t>
      </w:r>
      <w:proofErr w:type="spellEnd"/>
      <w:r w:rsidRPr="004557B0">
        <w:rPr>
          <w:b/>
          <w:bCs/>
        </w:rPr>
        <w:t>,</w:t>
      </w:r>
    </w:p>
    <w:p w14:paraId="0D66F2AF"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svbd.total</w:t>
      </w:r>
      <w:proofErr w:type="gramEnd"/>
      <w:r w:rsidRPr="004557B0">
        <w:rPr>
          <w:b/>
          <w:bCs/>
        </w:rPr>
        <w:t>_service_revenue</w:t>
      </w:r>
      <w:proofErr w:type="spellEnd"/>
      <w:r w:rsidRPr="004557B0">
        <w:rPr>
          <w:b/>
          <w:bCs/>
        </w:rPr>
        <w:t xml:space="preserve">, 0) AS </w:t>
      </w:r>
      <w:proofErr w:type="spellStart"/>
      <w:r w:rsidRPr="004557B0">
        <w:rPr>
          <w:b/>
          <w:bCs/>
        </w:rPr>
        <w:t>total_service_revenue</w:t>
      </w:r>
      <w:proofErr w:type="spellEnd"/>
      <w:r w:rsidRPr="004557B0">
        <w:rPr>
          <w:b/>
          <w:bCs/>
        </w:rPr>
        <w:t>,</w:t>
      </w:r>
    </w:p>
    <w:p w14:paraId="4178E80F"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sbd.sales</w:t>
      </w:r>
      <w:proofErr w:type="gramEnd"/>
      <w:r w:rsidRPr="004557B0">
        <w:rPr>
          <w:b/>
          <w:bCs/>
        </w:rPr>
        <w:t>_revenue</w:t>
      </w:r>
      <w:proofErr w:type="spellEnd"/>
      <w:r w:rsidRPr="004557B0">
        <w:rPr>
          <w:b/>
          <w:bCs/>
        </w:rPr>
        <w:t xml:space="preserve">, 0) + </w:t>
      </w:r>
      <w:proofErr w:type="gramStart"/>
      <w:r w:rsidRPr="004557B0">
        <w:rPr>
          <w:b/>
          <w:bCs/>
        </w:rPr>
        <w:t>COALESCE(</w:t>
      </w:r>
      <w:proofErr w:type="spellStart"/>
      <w:r w:rsidRPr="004557B0">
        <w:rPr>
          <w:b/>
          <w:bCs/>
        </w:rPr>
        <w:t>svbd.total</w:t>
      </w:r>
      <w:proofErr w:type="gramEnd"/>
      <w:r w:rsidRPr="004557B0">
        <w:rPr>
          <w:b/>
          <w:bCs/>
        </w:rPr>
        <w:t>_service_revenue</w:t>
      </w:r>
      <w:proofErr w:type="spellEnd"/>
      <w:r w:rsidRPr="004557B0">
        <w:rPr>
          <w:b/>
          <w:bCs/>
        </w:rPr>
        <w:t xml:space="preserve">, 0) AS </w:t>
      </w:r>
      <w:proofErr w:type="spellStart"/>
      <w:r w:rsidRPr="004557B0">
        <w:rPr>
          <w:b/>
          <w:bCs/>
        </w:rPr>
        <w:t>total_revenue</w:t>
      </w:r>
      <w:proofErr w:type="spellEnd"/>
    </w:p>
    <w:p w14:paraId="566B6209" w14:textId="77777777" w:rsidR="004557B0" w:rsidRPr="004557B0" w:rsidRDefault="004557B0" w:rsidP="004557B0">
      <w:pPr>
        <w:rPr>
          <w:b/>
          <w:bCs/>
        </w:rPr>
      </w:pPr>
      <w:r w:rsidRPr="004557B0">
        <w:rPr>
          <w:b/>
          <w:bCs/>
        </w:rPr>
        <w:t xml:space="preserve">  FROM</w:t>
      </w:r>
    </w:p>
    <w:p w14:paraId="709CE442" w14:textId="77777777" w:rsidR="004557B0" w:rsidRPr="004557B0" w:rsidRDefault="004557B0" w:rsidP="004557B0">
      <w:pPr>
        <w:rPr>
          <w:b/>
          <w:bCs/>
        </w:rPr>
      </w:pPr>
      <w:r w:rsidRPr="004557B0">
        <w:rPr>
          <w:b/>
          <w:bCs/>
        </w:rPr>
        <w:t xml:space="preserve">    dealers AS d</w:t>
      </w:r>
    </w:p>
    <w:p w14:paraId="4DEDB4E2" w14:textId="77777777" w:rsidR="004557B0" w:rsidRPr="004557B0" w:rsidRDefault="004557B0" w:rsidP="004557B0">
      <w:pPr>
        <w:rPr>
          <w:b/>
          <w:bCs/>
        </w:rPr>
      </w:pPr>
      <w:r w:rsidRPr="004557B0">
        <w:rPr>
          <w:b/>
          <w:bCs/>
        </w:rPr>
        <w:t xml:space="preserve">    LEFT OUTER JOIN </w:t>
      </w:r>
      <w:proofErr w:type="spellStart"/>
      <w:r w:rsidRPr="004557B0">
        <w:rPr>
          <w:b/>
          <w:bCs/>
        </w:rPr>
        <w:t>sales_by_dealer</w:t>
      </w:r>
      <w:proofErr w:type="spellEnd"/>
      <w:r w:rsidRPr="004557B0">
        <w:rPr>
          <w:b/>
          <w:bCs/>
        </w:rPr>
        <w:t xml:space="preserve"> AS </w:t>
      </w:r>
      <w:proofErr w:type="spellStart"/>
      <w:r w:rsidRPr="004557B0">
        <w:rPr>
          <w:b/>
          <w:bCs/>
        </w:rPr>
        <w:t>sbd</w:t>
      </w:r>
      <w:proofErr w:type="spellEnd"/>
      <w:r w:rsidRPr="004557B0">
        <w:rPr>
          <w:b/>
          <w:bCs/>
        </w:rPr>
        <w:t xml:space="preserve"> ON </w:t>
      </w:r>
      <w:proofErr w:type="spellStart"/>
      <w:proofErr w:type="gramStart"/>
      <w:r w:rsidRPr="004557B0">
        <w:rPr>
          <w:b/>
          <w:bCs/>
        </w:rPr>
        <w:t>d.dealer</w:t>
      </w:r>
      <w:proofErr w:type="gramEnd"/>
      <w:r w:rsidRPr="004557B0">
        <w:rPr>
          <w:b/>
          <w:bCs/>
        </w:rPr>
        <w:t>_id</w:t>
      </w:r>
      <w:proofErr w:type="spellEnd"/>
      <w:r w:rsidRPr="004557B0">
        <w:rPr>
          <w:b/>
          <w:bCs/>
        </w:rPr>
        <w:t xml:space="preserve"> = </w:t>
      </w:r>
      <w:proofErr w:type="spellStart"/>
      <w:proofErr w:type="gramStart"/>
      <w:r w:rsidRPr="004557B0">
        <w:rPr>
          <w:b/>
          <w:bCs/>
        </w:rPr>
        <w:t>sbd.dealer</w:t>
      </w:r>
      <w:proofErr w:type="gramEnd"/>
      <w:r w:rsidRPr="004557B0">
        <w:rPr>
          <w:b/>
          <w:bCs/>
        </w:rPr>
        <w:t>_id</w:t>
      </w:r>
      <w:proofErr w:type="spellEnd"/>
    </w:p>
    <w:p w14:paraId="33411426" w14:textId="77777777" w:rsidR="004557B0" w:rsidRPr="004557B0" w:rsidRDefault="004557B0" w:rsidP="004557B0">
      <w:pPr>
        <w:rPr>
          <w:b/>
          <w:bCs/>
        </w:rPr>
      </w:pPr>
      <w:r w:rsidRPr="004557B0">
        <w:rPr>
          <w:b/>
          <w:bCs/>
        </w:rPr>
        <w:t xml:space="preserve">    LEFT OUTER JOIN </w:t>
      </w:r>
      <w:proofErr w:type="spellStart"/>
      <w:r w:rsidRPr="004557B0">
        <w:rPr>
          <w:b/>
          <w:bCs/>
        </w:rPr>
        <w:t>service_by_dealer</w:t>
      </w:r>
      <w:proofErr w:type="spellEnd"/>
      <w:r w:rsidRPr="004557B0">
        <w:rPr>
          <w:b/>
          <w:bCs/>
        </w:rPr>
        <w:t xml:space="preserve"> AS </w:t>
      </w:r>
      <w:proofErr w:type="spellStart"/>
      <w:r w:rsidRPr="004557B0">
        <w:rPr>
          <w:b/>
          <w:bCs/>
        </w:rPr>
        <w:t>svbd</w:t>
      </w:r>
      <w:proofErr w:type="spellEnd"/>
      <w:r w:rsidRPr="004557B0">
        <w:rPr>
          <w:b/>
          <w:bCs/>
        </w:rPr>
        <w:t xml:space="preserve"> ON </w:t>
      </w:r>
      <w:proofErr w:type="spellStart"/>
      <w:proofErr w:type="gramStart"/>
      <w:r w:rsidRPr="004557B0">
        <w:rPr>
          <w:b/>
          <w:bCs/>
        </w:rPr>
        <w:t>d.dealer</w:t>
      </w:r>
      <w:proofErr w:type="gramEnd"/>
      <w:r w:rsidRPr="004557B0">
        <w:rPr>
          <w:b/>
          <w:bCs/>
        </w:rPr>
        <w:t>_id</w:t>
      </w:r>
      <w:proofErr w:type="spellEnd"/>
      <w:r w:rsidRPr="004557B0">
        <w:rPr>
          <w:b/>
          <w:bCs/>
        </w:rPr>
        <w:t xml:space="preserve"> = </w:t>
      </w:r>
      <w:proofErr w:type="spellStart"/>
      <w:proofErr w:type="gramStart"/>
      <w:r w:rsidRPr="004557B0">
        <w:rPr>
          <w:b/>
          <w:bCs/>
        </w:rPr>
        <w:t>svbd.dealer</w:t>
      </w:r>
      <w:proofErr w:type="gramEnd"/>
      <w:r w:rsidRPr="004557B0">
        <w:rPr>
          <w:b/>
          <w:bCs/>
        </w:rPr>
        <w:t>_id</w:t>
      </w:r>
      <w:proofErr w:type="spellEnd"/>
    </w:p>
    <w:p w14:paraId="62AECBAC" w14:textId="77777777" w:rsidR="004557B0" w:rsidRPr="004557B0" w:rsidRDefault="004557B0" w:rsidP="004557B0">
      <w:pPr>
        <w:rPr>
          <w:b/>
          <w:bCs/>
        </w:rPr>
      </w:pPr>
      <w:r w:rsidRPr="004557B0">
        <w:rPr>
          <w:b/>
          <w:bCs/>
        </w:rPr>
        <w:t>)</w:t>
      </w:r>
    </w:p>
    <w:p w14:paraId="66C86577" w14:textId="77777777" w:rsidR="004557B0" w:rsidRPr="004557B0" w:rsidRDefault="004557B0" w:rsidP="004557B0">
      <w:pPr>
        <w:rPr>
          <w:b/>
          <w:bCs/>
        </w:rPr>
      </w:pPr>
      <w:r w:rsidRPr="004557B0">
        <w:rPr>
          <w:b/>
          <w:bCs/>
        </w:rPr>
        <w:t>SELECT</w:t>
      </w:r>
    </w:p>
    <w:p w14:paraId="30E97A39" w14:textId="77777777" w:rsidR="004557B0" w:rsidRPr="004557B0" w:rsidRDefault="004557B0" w:rsidP="004557B0">
      <w:pPr>
        <w:rPr>
          <w:b/>
          <w:bCs/>
        </w:rPr>
      </w:pPr>
      <w:r w:rsidRPr="004557B0">
        <w:rPr>
          <w:b/>
          <w:bCs/>
        </w:rPr>
        <w:t xml:space="preserve">  </w:t>
      </w:r>
      <w:proofErr w:type="spellStart"/>
      <w:r w:rsidRPr="004557B0">
        <w:rPr>
          <w:b/>
          <w:bCs/>
        </w:rPr>
        <w:t>dealer_id</w:t>
      </w:r>
      <w:proofErr w:type="spellEnd"/>
      <w:r w:rsidRPr="004557B0">
        <w:rPr>
          <w:b/>
          <w:bCs/>
        </w:rPr>
        <w:t>,</w:t>
      </w:r>
    </w:p>
    <w:p w14:paraId="08029714" w14:textId="77777777" w:rsidR="004557B0" w:rsidRPr="004557B0" w:rsidRDefault="004557B0" w:rsidP="004557B0">
      <w:pPr>
        <w:rPr>
          <w:b/>
          <w:bCs/>
        </w:rPr>
      </w:pPr>
      <w:r w:rsidRPr="004557B0">
        <w:rPr>
          <w:b/>
          <w:bCs/>
        </w:rPr>
        <w:t xml:space="preserve">  </w:t>
      </w:r>
      <w:proofErr w:type="spellStart"/>
      <w:r w:rsidRPr="004557B0">
        <w:rPr>
          <w:b/>
          <w:bCs/>
        </w:rPr>
        <w:t>dealer_name</w:t>
      </w:r>
      <w:proofErr w:type="spellEnd"/>
      <w:r w:rsidRPr="004557B0">
        <w:rPr>
          <w:b/>
          <w:bCs/>
        </w:rPr>
        <w:t>,</w:t>
      </w:r>
    </w:p>
    <w:p w14:paraId="666AA0D9" w14:textId="77777777" w:rsidR="004557B0" w:rsidRPr="004557B0" w:rsidRDefault="004557B0" w:rsidP="004557B0">
      <w:pPr>
        <w:rPr>
          <w:b/>
          <w:bCs/>
        </w:rPr>
      </w:pPr>
      <w:r w:rsidRPr="004557B0">
        <w:rPr>
          <w:b/>
          <w:bCs/>
        </w:rPr>
        <w:t xml:space="preserve">  </w:t>
      </w:r>
      <w:proofErr w:type="spellStart"/>
      <w:r w:rsidRPr="004557B0">
        <w:rPr>
          <w:b/>
          <w:bCs/>
        </w:rPr>
        <w:t>sales_revenue</w:t>
      </w:r>
      <w:proofErr w:type="spellEnd"/>
      <w:r w:rsidRPr="004557B0">
        <w:rPr>
          <w:b/>
          <w:bCs/>
        </w:rPr>
        <w:t>,</w:t>
      </w:r>
    </w:p>
    <w:p w14:paraId="23A982B8" w14:textId="77777777" w:rsidR="004557B0" w:rsidRPr="004557B0" w:rsidRDefault="004557B0" w:rsidP="004557B0">
      <w:pPr>
        <w:rPr>
          <w:b/>
          <w:bCs/>
        </w:rPr>
      </w:pPr>
      <w:r w:rsidRPr="004557B0">
        <w:rPr>
          <w:b/>
          <w:bCs/>
        </w:rPr>
        <w:t xml:space="preserve">  </w:t>
      </w:r>
      <w:proofErr w:type="spellStart"/>
      <w:r w:rsidRPr="004557B0">
        <w:rPr>
          <w:b/>
          <w:bCs/>
        </w:rPr>
        <w:t>warranty_revenue</w:t>
      </w:r>
      <w:proofErr w:type="spellEnd"/>
      <w:r w:rsidRPr="004557B0">
        <w:rPr>
          <w:b/>
          <w:bCs/>
        </w:rPr>
        <w:t>,</w:t>
      </w:r>
    </w:p>
    <w:p w14:paraId="3908972C" w14:textId="77777777" w:rsidR="004557B0" w:rsidRPr="004557B0" w:rsidRDefault="004557B0" w:rsidP="004557B0">
      <w:pPr>
        <w:rPr>
          <w:b/>
          <w:bCs/>
        </w:rPr>
      </w:pPr>
      <w:r w:rsidRPr="004557B0">
        <w:rPr>
          <w:b/>
          <w:bCs/>
        </w:rPr>
        <w:t xml:space="preserve">  </w:t>
      </w:r>
      <w:proofErr w:type="spellStart"/>
      <w:r w:rsidRPr="004557B0">
        <w:rPr>
          <w:b/>
          <w:bCs/>
        </w:rPr>
        <w:t>total_service_revenue</w:t>
      </w:r>
      <w:proofErr w:type="spellEnd"/>
      <w:r w:rsidRPr="004557B0">
        <w:rPr>
          <w:b/>
          <w:bCs/>
        </w:rPr>
        <w:t>,</w:t>
      </w:r>
    </w:p>
    <w:p w14:paraId="199C5405" w14:textId="77777777" w:rsidR="004557B0" w:rsidRPr="004557B0" w:rsidRDefault="004557B0" w:rsidP="004557B0">
      <w:pPr>
        <w:rPr>
          <w:b/>
          <w:bCs/>
        </w:rPr>
      </w:pPr>
      <w:r w:rsidRPr="004557B0">
        <w:rPr>
          <w:b/>
          <w:bCs/>
        </w:rPr>
        <w:t xml:space="preserve">  </w:t>
      </w:r>
      <w:proofErr w:type="spellStart"/>
      <w:r w:rsidRPr="004557B0">
        <w:rPr>
          <w:b/>
          <w:bCs/>
        </w:rPr>
        <w:t>total_revenue</w:t>
      </w:r>
      <w:proofErr w:type="spellEnd"/>
      <w:r w:rsidRPr="004557B0">
        <w:rPr>
          <w:b/>
          <w:bCs/>
        </w:rPr>
        <w:t>,</w:t>
      </w:r>
    </w:p>
    <w:p w14:paraId="1D4FFFE9" w14:textId="77777777" w:rsidR="004557B0" w:rsidRPr="004557B0" w:rsidRDefault="004557B0" w:rsidP="004557B0">
      <w:pPr>
        <w:rPr>
          <w:b/>
          <w:bCs/>
        </w:rPr>
      </w:pPr>
      <w:r w:rsidRPr="004557B0">
        <w:rPr>
          <w:b/>
          <w:bCs/>
        </w:rPr>
        <w:t xml:space="preserve">  CASE</w:t>
      </w:r>
    </w:p>
    <w:p w14:paraId="21195B0C" w14:textId="77777777" w:rsidR="004557B0" w:rsidRPr="004557B0" w:rsidRDefault="004557B0" w:rsidP="004557B0">
      <w:pPr>
        <w:rPr>
          <w:b/>
          <w:bCs/>
        </w:rPr>
      </w:pPr>
      <w:r w:rsidRPr="004557B0">
        <w:rPr>
          <w:b/>
          <w:bCs/>
        </w:rPr>
        <w:t xml:space="preserve">    WHEN </w:t>
      </w:r>
      <w:proofErr w:type="spellStart"/>
      <w:r w:rsidRPr="004557B0">
        <w:rPr>
          <w:b/>
          <w:bCs/>
        </w:rPr>
        <w:t>total_revenue</w:t>
      </w:r>
      <w:proofErr w:type="spellEnd"/>
      <w:r w:rsidRPr="004557B0">
        <w:rPr>
          <w:b/>
          <w:bCs/>
        </w:rPr>
        <w:t xml:space="preserve"> &gt; 0 THEN </w:t>
      </w:r>
      <w:proofErr w:type="spellStart"/>
      <w:r w:rsidRPr="004557B0">
        <w:rPr>
          <w:b/>
          <w:bCs/>
        </w:rPr>
        <w:t>warranty_revenue</w:t>
      </w:r>
      <w:proofErr w:type="spellEnd"/>
      <w:r w:rsidRPr="004557B0">
        <w:rPr>
          <w:b/>
          <w:bCs/>
        </w:rPr>
        <w:t xml:space="preserve"> / </w:t>
      </w:r>
      <w:proofErr w:type="gramStart"/>
      <w:r w:rsidRPr="004557B0">
        <w:rPr>
          <w:b/>
          <w:bCs/>
        </w:rPr>
        <w:t>NULLIF(</w:t>
      </w:r>
      <w:proofErr w:type="spellStart"/>
      <w:proofErr w:type="gramEnd"/>
      <w:r w:rsidRPr="004557B0">
        <w:rPr>
          <w:b/>
          <w:bCs/>
        </w:rPr>
        <w:t>total_revenue</w:t>
      </w:r>
      <w:proofErr w:type="spellEnd"/>
      <w:r w:rsidRPr="004557B0">
        <w:rPr>
          <w:b/>
          <w:bCs/>
        </w:rPr>
        <w:t>, 0)</w:t>
      </w:r>
    </w:p>
    <w:p w14:paraId="64C6A72F" w14:textId="77777777" w:rsidR="004557B0" w:rsidRPr="004557B0" w:rsidRDefault="004557B0" w:rsidP="004557B0">
      <w:pPr>
        <w:rPr>
          <w:b/>
          <w:bCs/>
        </w:rPr>
      </w:pPr>
      <w:r w:rsidRPr="004557B0">
        <w:rPr>
          <w:b/>
          <w:bCs/>
        </w:rPr>
        <w:t xml:space="preserve">    ELSE 0</w:t>
      </w:r>
    </w:p>
    <w:p w14:paraId="3408AF62" w14:textId="77777777" w:rsidR="004557B0" w:rsidRPr="004557B0" w:rsidRDefault="004557B0" w:rsidP="004557B0">
      <w:pPr>
        <w:rPr>
          <w:b/>
          <w:bCs/>
        </w:rPr>
      </w:pPr>
      <w:r w:rsidRPr="004557B0">
        <w:rPr>
          <w:b/>
          <w:bCs/>
        </w:rPr>
        <w:t xml:space="preserve">  END AS </w:t>
      </w:r>
      <w:proofErr w:type="spellStart"/>
      <w:r w:rsidRPr="004557B0">
        <w:rPr>
          <w:b/>
          <w:bCs/>
        </w:rPr>
        <w:t>warranty_percentage</w:t>
      </w:r>
      <w:proofErr w:type="spellEnd"/>
    </w:p>
    <w:p w14:paraId="4C3D1F5D" w14:textId="77777777" w:rsidR="004557B0" w:rsidRPr="004557B0" w:rsidRDefault="004557B0" w:rsidP="004557B0">
      <w:pPr>
        <w:rPr>
          <w:b/>
          <w:bCs/>
        </w:rPr>
      </w:pPr>
      <w:r w:rsidRPr="004557B0">
        <w:rPr>
          <w:b/>
          <w:bCs/>
        </w:rPr>
        <w:t>FROM</w:t>
      </w:r>
    </w:p>
    <w:p w14:paraId="5FE907AD" w14:textId="77777777" w:rsidR="004557B0" w:rsidRPr="004557B0" w:rsidRDefault="004557B0" w:rsidP="004557B0">
      <w:pPr>
        <w:rPr>
          <w:b/>
          <w:bCs/>
        </w:rPr>
      </w:pPr>
      <w:r w:rsidRPr="004557B0">
        <w:rPr>
          <w:b/>
          <w:bCs/>
        </w:rPr>
        <w:t xml:space="preserve">  </w:t>
      </w:r>
      <w:proofErr w:type="spellStart"/>
      <w:r w:rsidRPr="004557B0">
        <w:rPr>
          <w:b/>
          <w:bCs/>
        </w:rPr>
        <w:t>dealer_revenue</w:t>
      </w:r>
      <w:proofErr w:type="spellEnd"/>
    </w:p>
    <w:p w14:paraId="09D87056" w14:textId="77777777" w:rsidR="004557B0" w:rsidRPr="004557B0" w:rsidRDefault="004557B0" w:rsidP="004557B0">
      <w:pPr>
        <w:rPr>
          <w:b/>
          <w:bCs/>
        </w:rPr>
      </w:pPr>
      <w:proofErr w:type="gramStart"/>
      <w:r w:rsidRPr="004557B0">
        <w:rPr>
          <w:b/>
          <w:bCs/>
        </w:rPr>
        <w:lastRenderedPageBreak/>
        <w:t>WHERE</w:t>
      </w:r>
      <w:proofErr w:type="gramEnd"/>
    </w:p>
    <w:p w14:paraId="4F5A49B7" w14:textId="77777777" w:rsidR="004557B0" w:rsidRPr="004557B0" w:rsidRDefault="004557B0" w:rsidP="004557B0">
      <w:pPr>
        <w:rPr>
          <w:b/>
          <w:bCs/>
        </w:rPr>
      </w:pPr>
      <w:r w:rsidRPr="004557B0">
        <w:rPr>
          <w:b/>
          <w:bCs/>
        </w:rPr>
        <w:t xml:space="preserve">  </w:t>
      </w:r>
      <w:proofErr w:type="spellStart"/>
      <w:r w:rsidRPr="004557B0">
        <w:rPr>
          <w:b/>
          <w:bCs/>
        </w:rPr>
        <w:t>total_revenue</w:t>
      </w:r>
      <w:proofErr w:type="spellEnd"/>
      <w:r w:rsidRPr="004557B0">
        <w:rPr>
          <w:b/>
          <w:bCs/>
        </w:rPr>
        <w:t xml:space="preserve"> &gt; 0</w:t>
      </w:r>
    </w:p>
    <w:p w14:paraId="55CACD57" w14:textId="77777777" w:rsidR="004557B0" w:rsidRPr="004557B0" w:rsidRDefault="004557B0" w:rsidP="004557B0">
      <w:pPr>
        <w:rPr>
          <w:b/>
          <w:bCs/>
        </w:rPr>
      </w:pPr>
      <w:r w:rsidRPr="004557B0">
        <w:rPr>
          <w:b/>
          <w:bCs/>
        </w:rPr>
        <w:t>ORDER BY</w:t>
      </w:r>
    </w:p>
    <w:p w14:paraId="603476F8" w14:textId="77777777" w:rsidR="004557B0" w:rsidRPr="004557B0" w:rsidRDefault="004557B0" w:rsidP="004557B0">
      <w:pPr>
        <w:rPr>
          <w:b/>
          <w:bCs/>
        </w:rPr>
      </w:pPr>
      <w:r w:rsidRPr="004557B0">
        <w:rPr>
          <w:b/>
          <w:bCs/>
        </w:rPr>
        <w:t xml:space="preserve">  </w:t>
      </w:r>
      <w:proofErr w:type="spellStart"/>
      <w:r w:rsidRPr="004557B0">
        <w:rPr>
          <w:b/>
          <w:bCs/>
        </w:rPr>
        <w:t>warranty_percentage</w:t>
      </w:r>
      <w:proofErr w:type="spellEnd"/>
      <w:r w:rsidRPr="004557B0">
        <w:rPr>
          <w:b/>
          <w:bCs/>
        </w:rPr>
        <w:t xml:space="preserve"> DESC NULLS LAST</w:t>
      </w:r>
    </w:p>
    <w:p w14:paraId="57C4E54E" w14:textId="77777777" w:rsidR="004557B0" w:rsidRPr="004557B0" w:rsidRDefault="004557B0" w:rsidP="004557B0">
      <w:pPr>
        <w:rPr>
          <w:b/>
          <w:bCs/>
        </w:rPr>
      </w:pPr>
      <w:r w:rsidRPr="004557B0">
        <w:rPr>
          <w:b/>
          <w:bCs/>
        </w:rPr>
        <w:t>LIMIT</w:t>
      </w:r>
    </w:p>
    <w:p w14:paraId="2A808AED" w14:textId="379DB9AD" w:rsidR="004557B0" w:rsidRPr="004557B0" w:rsidRDefault="004557B0" w:rsidP="004557B0">
      <w:pPr>
        <w:rPr>
          <w:b/>
          <w:bCs/>
        </w:rPr>
      </w:pPr>
      <w:r w:rsidRPr="004557B0">
        <w:rPr>
          <w:b/>
          <w:bCs/>
        </w:rPr>
        <w:t xml:space="preserve">  5</w:t>
      </w:r>
    </w:p>
    <w:p w14:paraId="43DD4BB8" w14:textId="77777777" w:rsidR="00A86B5A" w:rsidRDefault="00A86B5A" w:rsidP="0039255A"/>
    <w:p w14:paraId="4110BA97" w14:textId="01A552A8" w:rsidR="00FF69F2" w:rsidRDefault="00FF69F2" w:rsidP="00D42040">
      <w:r>
        <w:t>Run verify and save these remaining Verified Queries</w:t>
      </w:r>
    </w:p>
    <w:p w14:paraId="707AC723" w14:textId="77777777" w:rsidR="00FF69F2" w:rsidRDefault="00FF69F2" w:rsidP="00FF69F2"/>
    <w:p w14:paraId="440A3E2B" w14:textId="606F15E6" w:rsidR="00FF69F2" w:rsidRPr="00A86B5A" w:rsidRDefault="00FF69F2" w:rsidP="00FF69F2">
      <w:pPr>
        <w:rPr>
          <w:b/>
          <w:bCs/>
        </w:rPr>
      </w:pPr>
      <w:r w:rsidRPr="00A86B5A">
        <w:rPr>
          <w:b/>
          <w:bCs/>
        </w:rPr>
        <w:t>What is the revenue breakdown for Anderson Truck Center?</w:t>
      </w:r>
    </w:p>
    <w:p w14:paraId="104F7D70" w14:textId="77777777" w:rsidR="00FF69F2" w:rsidRDefault="00FF69F2" w:rsidP="00FF69F2"/>
    <w:p w14:paraId="187D5797" w14:textId="3067D817" w:rsidR="00FF69F2" w:rsidRDefault="00FF69F2" w:rsidP="00FF69F2">
      <w:r>
        <w:rPr>
          <w:noProof/>
          <w14:ligatures w14:val="standardContextual"/>
        </w:rPr>
        <w:drawing>
          <wp:inline distT="0" distB="0" distL="0" distR="0" wp14:anchorId="1AD9CA31" wp14:editId="706EAD63">
            <wp:extent cx="5943600" cy="2658110"/>
            <wp:effectExtent l="0" t="0" r="0" b="0"/>
            <wp:docPr id="4429240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2401" name="Picture 22"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2DF8660F" w14:textId="77777777" w:rsidR="004557B0" w:rsidRDefault="004557B0" w:rsidP="00FF69F2"/>
    <w:p w14:paraId="04E9E8A4" w14:textId="77777777" w:rsidR="004557B0" w:rsidRDefault="004557B0" w:rsidP="004557B0">
      <w:r>
        <w:t xml:space="preserve">If your results look different, paste this </w:t>
      </w:r>
      <w:proofErr w:type="spellStart"/>
      <w:r>
        <w:t>sql</w:t>
      </w:r>
      <w:proofErr w:type="spellEnd"/>
      <w:r>
        <w:t>:</w:t>
      </w:r>
    </w:p>
    <w:p w14:paraId="21C87824" w14:textId="77777777" w:rsidR="004557B0" w:rsidRDefault="004557B0" w:rsidP="004557B0"/>
    <w:p w14:paraId="2A2E2478" w14:textId="77777777" w:rsidR="004557B0" w:rsidRPr="004557B0" w:rsidRDefault="004557B0" w:rsidP="004557B0">
      <w:pPr>
        <w:rPr>
          <w:b/>
          <w:bCs/>
        </w:rPr>
      </w:pPr>
      <w:r w:rsidRPr="004557B0">
        <w:rPr>
          <w:b/>
          <w:bCs/>
        </w:rPr>
        <w:t xml:space="preserve">WITH </w:t>
      </w:r>
      <w:proofErr w:type="spellStart"/>
      <w:r w:rsidRPr="004557B0">
        <w:rPr>
          <w:b/>
          <w:bCs/>
        </w:rPr>
        <w:t>dealer_sales_revenue</w:t>
      </w:r>
      <w:proofErr w:type="spellEnd"/>
      <w:r w:rsidRPr="004557B0">
        <w:rPr>
          <w:b/>
          <w:bCs/>
        </w:rPr>
        <w:t xml:space="preserve"> AS (</w:t>
      </w:r>
    </w:p>
    <w:p w14:paraId="4739E756" w14:textId="77777777" w:rsidR="004557B0" w:rsidRPr="004557B0" w:rsidRDefault="004557B0" w:rsidP="004557B0">
      <w:pPr>
        <w:rPr>
          <w:b/>
          <w:bCs/>
        </w:rPr>
      </w:pPr>
      <w:r w:rsidRPr="004557B0">
        <w:rPr>
          <w:b/>
          <w:bCs/>
        </w:rPr>
        <w:t xml:space="preserve">  SELECT</w:t>
      </w:r>
    </w:p>
    <w:p w14:paraId="136C9C9F" w14:textId="77777777" w:rsidR="004557B0" w:rsidRPr="004557B0" w:rsidRDefault="004557B0" w:rsidP="004557B0">
      <w:pPr>
        <w:rPr>
          <w:b/>
          <w:bCs/>
        </w:rPr>
      </w:pPr>
      <w:r w:rsidRPr="004557B0">
        <w:rPr>
          <w:b/>
          <w:bCs/>
        </w:rPr>
        <w:t xml:space="preserve">    </w:t>
      </w:r>
      <w:proofErr w:type="spellStart"/>
      <w:proofErr w:type="gramStart"/>
      <w:r w:rsidRPr="004557B0">
        <w:rPr>
          <w:b/>
          <w:bCs/>
        </w:rPr>
        <w:t>s.sales</w:t>
      </w:r>
      <w:proofErr w:type="gramEnd"/>
      <w:r w:rsidRPr="004557B0">
        <w:rPr>
          <w:b/>
          <w:bCs/>
        </w:rPr>
        <w:t>_dealer_id</w:t>
      </w:r>
      <w:proofErr w:type="spellEnd"/>
      <w:r w:rsidRPr="004557B0">
        <w:rPr>
          <w:b/>
          <w:bCs/>
        </w:rPr>
        <w:t xml:space="preserve"> AS </w:t>
      </w:r>
      <w:proofErr w:type="spellStart"/>
      <w:r w:rsidRPr="004557B0">
        <w:rPr>
          <w:b/>
          <w:bCs/>
        </w:rPr>
        <w:t>dealer_id</w:t>
      </w:r>
      <w:proofErr w:type="spellEnd"/>
      <w:r w:rsidRPr="004557B0">
        <w:rPr>
          <w:b/>
          <w:bCs/>
        </w:rPr>
        <w:t>,</w:t>
      </w:r>
    </w:p>
    <w:p w14:paraId="48C13316" w14:textId="77777777" w:rsidR="004557B0" w:rsidRPr="004557B0" w:rsidRDefault="004557B0" w:rsidP="004557B0">
      <w:pPr>
        <w:rPr>
          <w:b/>
          <w:bCs/>
        </w:rPr>
      </w:pPr>
      <w:r w:rsidRPr="004557B0">
        <w:rPr>
          <w:b/>
          <w:bCs/>
        </w:rPr>
        <w:t xml:space="preserve">    COALESCE(SUM(</w:t>
      </w:r>
      <w:proofErr w:type="spellStart"/>
      <w:proofErr w:type="gramStart"/>
      <w:r w:rsidRPr="004557B0">
        <w:rPr>
          <w:b/>
          <w:bCs/>
        </w:rPr>
        <w:t>s.sale</w:t>
      </w:r>
      <w:proofErr w:type="gramEnd"/>
      <w:r w:rsidRPr="004557B0">
        <w:rPr>
          <w:b/>
          <w:bCs/>
        </w:rPr>
        <w:t>_price</w:t>
      </w:r>
      <w:proofErr w:type="spellEnd"/>
      <w:r w:rsidRPr="004557B0">
        <w:rPr>
          <w:b/>
          <w:bCs/>
        </w:rPr>
        <w:t xml:space="preserve">), 0) AS </w:t>
      </w:r>
      <w:proofErr w:type="spellStart"/>
      <w:r w:rsidRPr="004557B0">
        <w:rPr>
          <w:b/>
          <w:bCs/>
        </w:rPr>
        <w:t>sales_revenue</w:t>
      </w:r>
      <w:proofErr w:type="spellEnd"/>
    </w:p>
    <w:p w14:paraId="36D1BD17" w14:textId="77777777" w:rsidR="004557B0" w:rsidRPr="004557B0" w:rsidRDefault="004557B0" w:rsidP="004557B0">
      <w:pPr>
        <w:rPr>
          <w:b/>
          <w:bCs/>
        </w:rPr>
      </w:pPr>
      <w:r w:rsidRPr="004557B0">
        <w:rPr>
          <w:b/>
          <w:bCs/>
        </w:rPr>
        <w:t xml:space="preserve">  FROM</w:t>
      </w:r>
    </w:p>
    <w:p w14:paraId="274FFCFD" w14:textId="77777777" w:rsidR="004557B0" w:rsidRPr="004557B0" w:rsidRDefault="004557B0" w:rsidP="004557B0">
      <w:pPr>
        <w:rPr>
          <w:b/>
          <w:bCs/>
        </w:rPr>
      </w:pPr>
      <w:r w:rsidRPr="004557B0">
        <w:rPr>
          <w:b/>
          <w:bCs/>
        </w:rPr>
        <w:t xml:space="preserve">    sales AS s</w:t>
      </w:r>
    </w:p>
    <w:p w14:paraId="42A94363" w14:textId="77777777" w:rsidR="004557B0" w:rsidRPr="004557B0" w:rsidRDefault="004557B0" w:rsidP="004557B0">
      <w:pPr>
        <w:rPr>
          <w:b/>
          <w:bCs/>
        </w:rPr>
      </w:pPr>
      <w:r w:rsidRPr="004557B0">
        <w:rPr>
          <w:b/>
          <w:bCs/>
        </w:rPr>
        <w:t xml:space="preserve">    LEFT OUTER JOIN dealers AS d ON </w:t>
      </w:r>
      <w:proofErr w:type="spellStart"/>
      <w:proofErr w:type="gramStart"/>
      <w:r w:rsidRPr="004557B0">
        <w:rPr>
          <w:b/>
          <w:bCs/>
        </w:rPr>
        <w:t>s.sales</w:t>
      </w:r>
      <w:proofErr w:type="gramEnd"/>
      <w:r w:rsidRPr="004557B0">
        <w:rPr>
          <w:b/>
          <w:bCs/>
        </w:rPr>
        <w:t>_dealer_id</w:t>
      </w:r>
      <w:proofErr w:type="spellEnd"/>
      <w:r w:rsidRPr="004557B0">
        <w:rPr>
          <w:b/>
          <w:bCs/>
        </w:rPr>
        <w:t xml:space="preserve"> = </w:t>
      </w:r>
      <w:proofErr w:type="spellStart"/>
      <w:proofErr w:type="gramStart"/>
      <w:r w:rsidRPr="004557B0">
        <w:rPr>
          <w:b/>
          <w:bCs/>
        </w:rPr>
        <w:t>d.dealer</w:t>
      </w:r>
      <w:proofErr w:type="gramEnd"/>
      <w:r w:rsidRPr="004557B0">
        <w:rPr>
          <w:b/>
          <w:bCs/>
        </w:rPr>
        <w:t>_id</w:t>
      </w:r>
      <w:proofErr w:type="spellEnd"/>
    </w:p>
    <w:p w14:paraId="728AFFC2" w14:textId="77777777" w:rsidR="004557B0" w:rsidRPr="004557B0" w:rsidRDefault="004557B0" w:rsidP="004557B0">
      <w:pPr>
        <w:rPr>
          <w:b/>
          <w:bCs/>
        </w:rPr>
      </w:pPr>
      <w:r w:rsidRPr="004557B0">
        <w:rPr>
          <w:b/>
          <w:bCs/>
        </w:rPr>
        <w:t xml:space="preserve">  </w:t>
      </w:r>
      <w:proofErr w:type="gramStart"/>
      <w:r w:rsidRPr="004557B0">
        <w:rPr>
          <w:b/>
          <w:bCs/>
        </w:rPr>
        <w:t>WHERE</w:t>
      </w:r>
      <w:proofErr w:type="gramEnd"/>
    </w:p>
    <w:p w14:paraId="5982AAAA" w14:textId="77777777" w:rsidR="004557B0" w:rsidRPr="004557B0" w:rsidRDefault="004557B0" w:rsidP="004557B0">
      <w:pPr>
        <w:rPr>
          <w:b/>
          <w:bCs/>
        </w:rPr>
      </w:pPr>
      <w:r w:rsidRPr="004557B0">
        <w:rPr>
          <w:b/>
          <w:bCs/>
        </w:rPr>
        <w:t xml:space="preserve">    </w:t>
      </w:r>
      <w:proofErr w:type="spellStart"/>
      <w:r w:rsidRPr="004557B0">
        <w:rPr>
          <w:b/>
          <w:bCs/>
        </w:rPr>
        <w:t>d.dealer_name</w:t>
      </w:r>
      <w:proofErr w:type="spellEnd"/>
      <w:r w:rsidRPr="004557B0">
        <w:rPr>
          <w:b/>
          <w:bCs/>
        </w:rPr>
        <w:t xml:space="preserve"> = 'Anderson Truck Center'</w:t>
      </w:r>
    </w:p>
    <w:p w14:paraId="04DA18E6" w14:textId="77777777" w:rsidR="004557B0" w:rsidRPr="004557B0" w:rsidRDefault="004557B0" w:rsidP="004557B0">
      <w:pPr>
        <w:rPr>
          <w:b/>
          <w:bCs/>
        </w:rPr>
      </w:pPr>
      <w:r w:rsidRPr="004557B0">
        <w:rPr>
          <w:b/>
          <w:bCs/>
        </w:rPr>
        <w:t xml:space="preserve">  GROUP BY</w:t>
      </w:r>
    </w:p>
    <w:p w14:paraId="3DF9DA90" w14:textId="77777777" w:rsidR="004557B0" w:rsidRPr="004557B0" w:rsidRDefault="004557B0" w:rsidP="004557B0">
      <w:pPr>
        <w:rPr>
          <w:b/>
          <w:bCs/>
        </w:rPr>
      </w:pPr>
      <w:r w:rsidRPr="004557B0">
        <w:rPr>
          <w:b/>
          <w:bCs/>
        </w:rPr>
        <w:t xml:space="preserve">    </w:t>
      </w:r>
      <w:proofErr w:type="spellStart"/>
      <w:proofErr w:type="gramStart"/>
      <w:r w:rsidRPr="004557B0">
        <w:rPr>
          <w:b/>
          <w:bCs/>
        </w:rPr>
        <w:t>s.sales</w:t>
      </w:r>
      <w:proofErr w:type="gramEnd"/>
      <w:r w:rsidRPr="004557B0">
        <w:rPr>
          <w:b/>
          <w:bCs/>
        </w:rPr>
        <w:t>_dealer_id</w:t>
      </w:r>
      <w:proofErr w:type="spellEnd"/>
    </w:p>
    <w:p w14:paraId="3542AA31" w14:textId="77777777" w:rsidR="004557B0" w:rsidRPr="004557B0" w:rsidRDefault="004557B0" w:rsidP="004557B0">
      <w:pPr>
        <w:rPr>
          <w:b/>
          <w:bCs/>
        </w:rPr>
      </w:pPr>
      <w:r w:rsidRPr="004557B0">
        <w:rPr>
          <w:b/>
          <w:bCs/>
        </w:rPr>
        <w:t>),</w:t>
      </w:r>
    </w:p>
    <w:p w14:paraId="5987F882" w14:textId="77777777" w:rsidR="004557B0" w:rsidRPr="004557B0" w:rsidRDefault="004557B0" w:rsidP="004557B0">
      <w:pPr>
        <w:rPr>
          <w:b/>
          <w:bCs/>
        </w:rPr>
      </w:pPr>
      <w:proofErr w:type="spellStart"/>
      <w:r w:rsidRPr="004557B0">
        <w:rPr>
          <w:b/>
          <w:bCs/>
        </w:rPr>
        <w:t>dealer_service_revenue</w:t>
      </w:r>
      <w:proofErr w:type="spellEnd"/>
      <w:r w:rsidRPr="004557B0">
        <w:rPr>
          <w:b/>
          <w:bCs/>
        </w:rPr>
        <w:t xml:space="preserve"> AS (</w:t>
      </w:r>
    </w:p>
    <w:p w14:paraId="505583D8" w14:textId="77777777" w:rsidR="004557B0" w:rsidRPr="004557B0" w:rsidRDefault="004557B0" w:rsidP="004557B0">
      <w:pPr>
        <w:rPr>
          <w:b/>
          <w:bCs/>
        </w:rPr>
      </w:pPr>
      <w:r w:rsidRPr="004557B0">
        <w:rPr>
          <w:b/>
          <w:bCs/>
        </w:rPr>
        <w:t xml:space="preserve">  SELECT</w:t>
      </w:r>
    </w:p>
    <w:p w14:paraId="7BAFCF87" w14:textId="77777777" w:rsidR="004557B0" w:rsidRPr="004557B0" w:rsidRDefault="004557B0" w:rsidP="004557B0">
      <w:pPr>
        <w:rPr>
          <w:b/>
          <w:bCs/>
        </w:rPr>
      </w:pPr>
      <w:r w:rsidRPr="004557B0">
        <w:rPr>
          <w:b/>
          <w:bCs/>
        </w:rPr>
        <w:t xml:space="preserve">    </w:t>
      </w:r>
      <w:proofErr w:type="spellStart"/>
      <w:proofErr w:type="gramStart"/>
      <w:r w:rsidRPr="004557B0">
        <w:rPr>
          <w:b/>
          <w:bCs/>
        </w:rPr>
        <w:t>sv.service</w:t>
      </w:r>
      <w:proofErr w:type="gramEnd"/>
      <w:r w:rsidRPr="004557B0">
        <w:rPr>
          <w:b/>
          <w:bCs/>
        </w:rPr>
        <w:t>_dealer_id</w:t>
      </w:r>
      <w:proofErr w:type="spellEnd"/>
      <w:r w:rsidRPr="004557B0">
        <w:rPr>
          <w:b/>
          <w:bCs/>
        </w:rPr>
        <w:t xml:space="preserve"> AS </w:t>
      </w:r>
      <w:proofErr w:type="spellStart"/>
      <w:r w:rsidRPr="004557B0">
        <w:rPr>
          <w:b/>
          <w:bCs/>
        </w:rPr>
        <w:t>dealer_id</w:t>
      </w:r>
      <w:proofErr w:type="spellEnd"/>
      <w:r w:rsidRPr="004557B0">
        <w:rPr>
          <w:b/>
          <w:bCs/>
        </w:rPr>
        <w:t>,</w:t>
      </w:r>
    </w:p>
    <w:p w14:paraId="22B97AFC" w14:textId="77777777" w:rsidR="004557B0" w:rsidRPr="004557B0" w:rsidRDefault="004557B0" w:rsidP="004557B0">
      <w:pPr>
        <w:rPr>
          <w:b/>
          <w:bCs/>
        </w:rPr>
      </w:pPr>
      <w:r w:rsidRPr="004557B0">
        <w:rPr>
          <w:b/>
          <w:bCs/>
        </w:rPr>
        <w:t xml:space="preserve">    </w:t>
      </w:r>
      <w:proofErr w:type="gramStart"/>
      <w:r w:rsidRPr="004557B0">
        <w:rPr>
          <w:b/>
          <w:bCs/>
        </w:rPr>
        <w:t>COALESCE(</w:t>
      </w:r>
      <w:proofErr w:type="gramEnd"/>
    </w:p>
    <w:p w14:paraId="40AFE2A6" w14:textId="77777777" w:rsidR="004557B0" w:rsidRPr="004557B0" w:rsidRDefault="004557B0" w:rsidP="004557B0">
      <w:pPr>
        <w:rPr>
          <w:b/>
          <w:bCs/>
        </w:rPr>
      </w:pPr>
      <w:r w:rsidRPr="004557B0">
        <w:rPr>
          <w:b/>
          <w:bCs/>
        </w:rPr>
        <w:t xml:space="preserve">      </w:t>
      </w:r>
      <w:proofErr w:type="gramStart"/>
      <w:r w:rsidRPr="004557B0">
        <w:rPr>
          <w:b/>
          <w:bCs/>
        </w:rPr>
        <w:t>SUM(</w:t>
      </w:r>
      <w:proofErr w:type="gramEnd"/>
    </w:p>
    <w:p w14:paraId="3696D09F" w14:textId="77777777" w:rsidR="004557B0" w:rsidRPr="004557B0" w:rsidRDefault="004557B0" w:rsidP="004557B0">
      <w:pPr>
        <w:rPr>
          <w:b/>
          <w:bCs/>
        </w:rPr>
      </w:pPr>
      <w:r w:rsidRPr="004557B0">
        <w:rPr>
          <w:b/>
          <w:bCs/>
        </w:rPr>
        <w:lastRenderedPageBreak/>
        <w:t xml:space="preserve">        CASE</w:t>
      </w:r>
    </w:p>
    <w:p w14:paraId="52CE4731" w14:textId="77777777" w:rsidR="004557B0" w:rsidRPr="004557B0" w:rsidRDefault="004557B0" w:rsidP="004557B0">
      <w:pPr>
        <w:rPr>
          <w:b/>
          <w:bCs/>
        </w:rPr>
      </w:pPr>
      <w:r w:rsidRPr="004557B0">
        <w:rPr>
          <w:b/>
          <w:bCs/>
        </w:rPr>
        <w:t xml:space="preserve">          WHEN </w:t>
      </w:r>
      <w:proofErr w:type="spellStart"/>
      <w:proofErr w:type="gramStart"/>
      <w:r w:rsidRPr="004557B0">
        <w:rPr>
          <w:b/>
          <w:bCs/>
        </w:rPr>
        <w:t>sv.service</w:t>
      </w:r>
      <w:proofErr w:type="gramEnd"/>
      <w:r w:rsidRPr="004557B0">
        <w:rPr>
          <w:b/>
          <w:bCs/>
        </w:rPr>
        <w:t>_type</w:t>
      </w:r>
      <w:proofErr w:type="spellEnd"/>
      <w:r w:rsidRPr="004557B0">
        <w:rPr>
          <w:b/>
          <w:bCs/>
        </w:rPr>
        <w:t xml:space="preserve"> = 'WARRANTY' THEN </w:t>
      </w:r>
      <w:proofErr w:type="spellStart"/>
      <w:proofErr w:type="gramStart"/>
      <w:r w:rsidRPr="004557B0">
        <w:rPr>
          <w:b/>
          <w:bCs/>
        </w:rPr>
        <w:t>sv.service</w:t>
      </w:r>
      <w:proofErr w:type="gramEnd"/>
      <w:r w:rsidRPr="004557B0">
        <w:rPr>
          <w:b/>
          <w:bCs/>
        </w:rPr>
        <w:t>_amount</w:t>
      </w:r>
      <w:proofErr w:type="spellEnd"/>
    </w:p>
    <w:p w14:paraId="4E8DFE10" w14:textId="77777777" w:rsidR="004557B0" w:rsidRPr="004557B0" w:rsidRDefault="004557B0" w:rsidP="004557B0">
      <w:pPr>
        <w:rPr>
          <w:b/>
          <w:bCs/>
        </w:rPr>
      </w:pPr>
      <w:r w:rsidRPr="004557B0">
        <w:rPr>
          <w:b/>
          <w:bCs/>
        </w:rPr>
        <w:t xml:space="preserve">          ELSE 0</w:t>
      </w:r>
    </w:p>
    <w:p w14:paraId="38588ECB" w14:textId="77777777" w:rsidR="004557B0" w:rsidRPr="004557B0" w:rsidRDefault="004557B0" w:rsidP="004557B0">
      <w:pPr>
        <w:rPr>
          <w:b/>
          <w:bCs/>
        </w:rPr>
      </w:pPr>
      <w:r w:rsidRPr="004557B0">
        <w:rPr>
          <w:b/>
          <w:bCs/>
        </w:rPr>
        <w:t xml:space="preserve">        END</w:t>
      </w:r>
    </w:p>
    <w:p w14:paraId="386AD990" w14:textId="77777777" w:rsidR="004557B0" w:rsidRPr="004557B0" w:rsidRDefault="004557B0" w:rsidP="004557B0">
      <w:pPr>
        <w:rPr>
          <w:b/>
          <w:bCs/>
        </w:rPr>
      </w:pPr>
      <w:r w:rsidRPr="004557B0">
        <w:rPr>
          <w:b/>
          <w:bCs/>
        </w:rPr>
        <w:t xml:space="preserve">      ),</w:t>
      </w:r>
    </w:p>
    <w:p w14:paraId="76293EA7" w14:textId="77777777" w:rsidR="004557B0" w:rsidRPr="004557B0" w:rsidRDefault="004557B0" w:rsidP="004557B0">
      <w:pPr>
        <w:rPr>
          <w:b/>
          <w:bCs/>
        </w:rPr>
      </w:pPr>
      <w:r w:rsidRPr="004557B0">
        <w:rPr>
          <w:b/>
          <w:bCs/>
        </w:rPr>
        <w:t xml:space="preserve">      0</w:t>
      </w:r>
    </w:p>
    <w:p w14:paraId="2755889A" w14:textId="77777777" w:rsidR="004557B0" w:rsidRPr="004557B0" w:rsidRDefault="004557B0" w:rsidP="004557B0">
      <w:pPr>
        <w:rPr>
          <w:b/>
          <w:bCs/>
        </w:rPr>
      </w:pPr>
      <w:r w:rsidRPr="004557B0">
        <w:rPr>
          <w:b/>
          <w:bCs/>
        </w:rPr>
        <w:t xml:space="preserve">    ) AS </w:t>
      </w:r>
      <w:proofErr w:type="spellStart"/>
      <w:r w:rsidRPr="004557B0">
        <w:rPr>
          <w:b/>
          <w:bCs/>
        </w:rPr>
        <w:t>warranty_revenue</w:t>
      </w:r>
      <w:proofErr w:type="spellEnd"/>
      <w:r w:rsidRPr="004557B0">
        <w:rPr>
          <w:b/>
          <w:bCs/>
        </w:rPr>
        <w:t>,</w:t>
      </w:r>
    </w:p>
    <w:p w14:paraId="1766400F" w14:textId="77777777" w:rsidR="004557B0" w:rsidRPr="004557B0" w:rsidRDefault="004557B0" w:rsidP="004557B0">
      <w:pPr>
        <w:rPr>
          <w:b/>
          <w:bCs/>
        </w:rPr>
      </w:pPr>
      <w:r w:rsidRPr="004557B0">
        <w:rPr>
          <w:b/>
          <w:bCs/>
        </w:rPr>
        <w:t xml:space="preserve">    </w:t>
      </w:r>
      <w:proofErr w:type="gramStart"/>
      <w:r w:rsidRPr="004557B0">
        <w:rPr>
          <w:b/>
          <w:bCs/>
        </w:rPr>
        <w:t>COALESCE(</w:t>
      </w:r>
      <w:proofErr w:type="gramEnd"/>
    </w:p>
    <w:p w14:paraId="48B43732" w14:textId="77777777" w:rsidR="004557B0" w:rsidRPr="004557B0" w:rsidRDefault="004557B0" w:rsidP="004557B0">
      <w:pPr>
        <w:rPr>
          <w:b/>
          <w:bCs/>
        </w:rPr>
      </w:pPr>
      <w:r w:rsidRPr="004557B0">
        <w:rPr>
          <w:b/>
          <w:bCs/>
        </w:rPr>
        <w:t xml:space="preserve">      </w:t>
      </w:r>
      <w:proofErr w:type="gramStart"/>
      <w:r w:rsidRPr="004557B0">
        <w:rPr>
          <w:b/>
          <w:bCs/>
        </w:rPr>
        <w:t>SUM(</w:t>
      </w:r>
      <w:proofErr w:type="gramEnd"/>
    </w:p>
    <w:p w14:paraId="44B65866" w14:textId="77777777" w:rsidR="004557B0" w:rsidRPr="004557B0" w:rsidRDefault="004557B0" w:rsidP="004557B0">
      <w:pPr>
        <w:rPr>
          <w:b/>
          <w:bCs/>
        </w:rPr>
      </w:pPr>
      <w:r w:rsidRPr="004557B0">
        <w:rPr>
          <w:b/>
          <w:bCs/>
        </w:rPr>
        <w:t xml:space="preserve">        CASE</w:t>
      </w:r>
    </w:p>
    <w:p w14:paraId="226A15BA" w14:textId="77777777" w:rsidR="004557B0" w:rsidRPr="004557B0" w:rsidRDefault="004557B0" w:rsidP="004557B0">
      <w:pPr>
        <w:rPr>
          <w:b/>
          <w:bCs/>
        </w:rPr>
      </w:pPr>
      <w:r w:rsidRPr="004557B0">
        <w:rPr>
          <w:b/>
          <w:bCs/>
        </w:rPr>
        <w:t xml:space="preserve">          WHEN </w:t>
      </w:r>
      <w:proofErr w:type="spellStart"/>
      <w:proofErr w:type="gramStart"/>
      <w:r w:rsidRPr="004557B0">
        <w:rPr>
          <w:b/>
          <w:bCs/>
        </w:rPr>
        <w:t>sv.service</w:t>
      </w:r>
      <w:proofErr w:type="gramEnd"/>
      <w:r w:rsidRPr="004557B0">
        <w:rPr>
          <w:b/>
          <w:bCs/>
        </w:rPr>
        <w:t>_type</w:t>
      </w:r>
      <w:proofErr w:type="spellEnd"/>
      <w:r w:rsidRPr="004557B0">
        <w:rPr>
          <w:b/>
          <w:bCs/>
        </w:rPr>
        <w:t xml:space="preserve"> = 'MAINTENANCE' THEN </w:t>
      </w:r>
      <w:proofErr w:type="spellStart"/>
      <w:proofErr w:type="gramStart"/>
      <w:r w:rsidRPr="004557B0">
        <w:rPr>
          <w:b/>
          <w:bCs/>
        </w:rPr>
        <w:t>sv.service</w:t>
      </w:r>
      <w:proofErr w:type="gramEnd"/>
      <w:r w:rsidRPr="004557B0">
        <w:rPr>
          <w:b/>
          <w:bCs/>
        </w:rPr>
        <w:t>_amount</w:t>
      </w:r>
      <w:proofErr w:type="spellEnd"/>
    </w:p>
    <w:p w14:paraId="5AD03DC9" w14:textId="77777777" w:rsidR="004557B0" w:rsidRPr="004557B0" w:rsidRDefault="004557B0" w:rsidP="004557B0">
      <w:pPr>
        <w:rPr>
          <w:b/>
          <w:bCs/>
        </w:rPr>
      </w:pPr>
      <w:r w:rsidRPr="004557B0">
        <w:rPr>
          <w:b/>
          <w:bCs/>
        </w:rPr>
        <w:t xml:space="preserve">          ELSE 0</w:t>
      </w:r>
    </w:p>
    <w:p w14:paraId="01DF3139" w14:textId="77777777" w:rsidR="004557B0" w:rsidRPr="004557B0" w:rsidRDefault="004557B0" w:rsidP="004557B0">
      <w:pPr>
        <w:rPr>
          <w:b/>
          <w:bCs/>
        </w:rPr>
      </w:pPr>
      <w:r w:rsidRPr="004557B0">
        <w:rPr>
          <w:b/>
          <w:bCs/>
        </w:rPr>
        <w:t xml:space="preserve">        END</w:t>
      </w:r>
    </w:p>
    <w:p w14:paraId="6A700C14" w14:textId="77777777" w:rsidR="004557B0" w:rsidRPr="004557B0" w:rsidRDefault="004557B0" w:rsidP="004557B0">
      <w:pPr>
        <w:rPr>
          <w:b/>
          <w:bCs/>
        </w:rPr>
      </w:pPr>
      <w:r w:rsidRPr="004557B0">
        <w:rPr>
          <w:b/>
          <w:bCs/>
        </w:rPr>
        <w:t xml:space="preserve">      ),</w:t>
      </w:r>
    </w:p>
    <w:p w14:paraId="678C5A32" w14:textId="77777777" w:rsidR="004557B0" w:rsidRPr="004557B0" w:rsidRDefault="004557B0" w:rsidP="004557B0">
      <w:pPr>
        <w:rPr>
          <w:b/>
          <w:bCs/>
        </w:rPr>
      </w:pPr>
      <w:r w:rsidRPr="004557B0">
        <w:rPr>
          <w:b/>
          <w:bCs/>
        </w:rPr>
        <w:t xml:space="preserve">      0</w:t>
      </w:r>
    </w:p>
    <w:p w14:paraId="0E6D1578" w14:textId="77777777" w:rsidR="004557B0" w:rsidRPr="004557B0" w:rsidRDefault="004557B0" w:rsidP="004557B0">
      <w:pPr>
        <w:rPr>
          <w:b/>
          <w:bCs/>
        </w:rPr>
      </w:pPr>
      <w:r w:rsidRPr="004557B0">
        <w:rPr>
          <w:b/>
          <w:bCs/>
        </w:rPr>
        <w:t xml:space="preserve">    ) AS </w:t>
      </w:r>
      <w:proofErr w:type="spellStart"/>
      <w:r w:rsidRPr="004557B0">
        <w:rPr>
          <w:b/>
          <w:bCs/>
        </w:rPr>
        <w:t>maintenance_revenue</w:t>
      </w:r>
      <w:proofErr w:type="spellEnd"/>
      <w:r w:rsidRPr="004557B0">
        <w:rPr>
          <w:b/>
          <w:bCs/>
        </w:rPr>
        <w:t>,</w:t>
      </w:r>
    </w:p>
    <w:p w14:paraId="09DD6640" w14:textId="77777777" w:rsidR="004557B0" w:rsidRPr="004557B0" w:rsidRDefault="004557B0" w:rsidP="004557B0">
      <w:pPr>
        <w:rPr>
          <w:b/>
          <w:bCs/>
        </w:rPr>
      </w:pPr>
      <w:r w:rsidRPr="004557B0">
        <w:rPr>
          <w:b/>
          <w:bCs/>
        </w:rPr>
        <w:t xml:space="preserve">    </w:t>
      </w:r>
      <w:proofErr w:type="gramStart"/>
      <w:r w:rsidRPr="004557B0">
        <w:rPr>
          <w:b/>
          <w:bCs/>
        </w:rPr>
        <w:t>COALESCE(</w:t>
      </w:r>
      <w:proofErr w:type="gramEnd"/>
    </w:p>
    <w:p w14:paraId="0DA86DEF" w14:textId="77777777" w:rsidR="004557B0" w:rsidRPr="004557B0" w:rsidRDefault="004557B0" w:rsidP="004557B0">
      <w:pPr>
        <w:rPr>
          <w:b/>
          <w:bCs/>
        </w:rPr>
      </w:pPr>
      <w:r w:rsidRPr="004557B0">
        <w:rPr>
          <w:b/>
          <w:bCs/>
        </w:rPr>
        <w:t xml:space="preserve">      </w:t>
      </w:r>
      <w:proofErr w:type="gramStart"/>
      <w:r w:rsidRPr="004557B0">
        <w:rPr>
          <w:b/>
          <w:bCs/>
        </w:rPr>
        <w:t>SUM(</w:t>
      </w:r>
      <w:proofErr w:type="gramEnd"/>
    </w:p>
    <w:p w14:paraId="118E24A5" w14:textId="77777777" w:rsidR="004557B0" w:rsidRPr="004557B0" w:rsidRDefault="004557B0" w:rsidP="004557B0">
      <w:pPr>
        <w:rPr>
          <w:b/>
          <w:bCs/>
        </w:rPr>
      </w:pPr>
      <w:r w:rsidRPr="004557B0">
        <w:rPr>
          <w:b/>
          <w:bCs/>
        </w:rPr>
        <w:t xml:space="preserve">        CASE</w:t>
      </w:r>
    </w:p>
    <w:p w14:paraId="152097F9" w14:textId="77777777" w:rsidR="004557B0" w:rsidRPr="004557B0" w:rsidRDefault="004557B0" w:rsidP="004557B0">
      <w:pPr>
        <w:rPr>
          <w:b/>
          <w:bCs/>
        </w:rPr>
      </w:pPr>
      <w:r w:rsidRPr="004557B0">
        <w:rPr>
          <w:b/>
          <w:bCs/>
        </w:rPr>
        <w:t xml:space="preserve">          WHEN </w:t>
      </w:r>
      <w:proofErr w:type="spellStart"/>
      <w:proofErr w:type="gramStart"/>
      <w:r w:rsidRPr="004557B0">
        <w:rPr>
          <w:b/>
          <w:bCs/>
        </w:rPr>
        <w:t>sv.service</w:t>
      </w:r>
      <w:proofErr w:type="gramEnd"/>
      <w:r w:rsidRPr="004557B0">
        <w:rPr>
          <w:b/>
          <w:bCs/>
        </w:rPr>
        <w:t>_type</w:t>
      </w:r>
      <w:proofErr w:type="spellEnd"/>
      <w:r w:rsidRPr="004557B0">
        <w:rPr>
          <w:b/>
          <w:bCs/>
        </w:rPr>
        <w:t xml:space="preserve"> = 'REPAIR' THEN </w:t>
      </w:r>
      <w:proofErr w:type="spellStart"/>
      <w:proofErr w:type="gramStart"/>
      <w:r w:rsidRPr="004557B0">
        <w:rPr>
          <w:b/>
          <w:bCs/>
        </w:rPr>
        <w:t>sv.service</w:t>
      </w:r>
      <w:proofErr w:type="gramEnd"/>
      <w:r w:rsidRPr="004557B0">
        <w:rPr>
          <w:b/>
          <w:bCs/>
        </w:rPr>
        <w:t>_amount</w:t>
      </w:r>
      <w:proofErr w:type="spellEnd"/>
    </w:p>
    <w:p w14:paraId="1E72F09E" w14:textId="77777777" w:rsidR="004557B0" w:rsidRPr="004557B0" w:rsidRDefault="004557B0" w:rsidP="004557B0">
      <w:pPr>
        <w:rPr>
          <w:b/>
          <w:bCs/>
        </w:rPr>
      </w:pPr>
      <w:r w:rsidRPr="004557B0">
        <w:rPr>
          <w:b/>
          <w:bCs/>
        </w:rPr>
        <w:t xml:space="preserve">          ELSE 0</w:t>
      </w:r>
    </w:p>
    <w:p w14:paraId="3A85A9FA" w14:textId="77777777" w:rsidR="004557B0" w:rsidRPr="004557B0" w:rsidRDefault="004557B0" w:rsidP="004557B0">
      <w:pPr>
        <w:rPr>
          <w:b/>
          <w:bCs/>
        </w:rPr>
      </w:pPr>
      <w:r w:rsidRPr="004557B0">
        <w:rPr>
          <w:b/>
          <w:bCs/>
        </w:rPr>
        <w:t xml:space="preserve">        END</w:t>
      </w:r>
    </w:p>
    <w:p w14:paraId="34D6A7B9" w14:textId="77777777" w:rsidR="004557B0" w:rsidRPr="004557B0" w:rsidRDefault="004557B0" w:rsidP="004557B0">
      <w:pPr>
        <w:rPr>
          <w:b/>
          <w:bCs/>
        </w:rPr>
      </w:pPr>
      <w:r w:rsidRPr="004557B0">
        <w:rPr>
          <w:b/>
          <w:bCs/>
        </w:rPr>
        <w:t xml:space="preserve">      ),</w:t>
      </w:r>
    </w:p>
    <w:p w14:paraId="29ED3E1F" w14:textId="77777777" w:rsidR="004557B0" w:rsidRPr="004557B0" w:rsidRDefault="004557B0" w:rsidP="004557B0">
      <w:pPr>
        <w:rPr>
          <w:b/>
          <w:bCs/>
        </w:rPr>
      </w:pPr>
      <w:r w:rsidRPr="004557B0">
        <w:rPr>
          <w:b/>
          <w:bCs/>
        </w:rPr>
        <w:t xml:space="preserve">      0</w:t>
      </w:r>
    </w:p>
    <w:p w14:paraId="0D7503E8" w14:textId="77777777" w:rsidR="004557B0" w:rsidRPr="004557B0" w:rsidRDefault="004557B0" w:rsidP="004557B0">
      <w:pPr>
        <w:rPr>
          <w:b/>
          <w:bCs/>
        </w:rPr>
      </w:pPr>
      <w:r w:rsidRPr="004557B0">
        <w:rPr>
          <w:b/>
          <w:bCs/>
        </w:rPr>
        <w:t xml:space="preserve">    ) AS </w:t>
      </w:r>
      <w:proofErr w:type="spellStart"/>
      <w:r w:rsidRPr="004557B0">
        <w:rPr>
          <w:b/>
          <w:bCs/>
        </w:rPr>
        <w:t>repair_revenue</w:t>
      </w:r>
      <w:proofErr w:type="spellEnd"/>
    </w:p>
    <w:p w14:paraId="5D238A2F" w14:textId="77777777" w:rsidR="004557B0" w:rsidRPr="004557B0" w:rsidRDefault="004557B0" w:rsidP="004557B0">
      <w:pPr>
        <w:rPr>
          <w:b/>
          <w:bCs/>
        </w:rPr>
      </w:pPr>
      <w:r w:rsidRPr="004557B0">
        <w:rPr>
          <w:b/>
          <w:bCs/>
        </w:rPr>
        <w:t xml:space="preserve">  FROM</w:t>
      </w:r>
    </w:p>
    <w:p w14:paraId="3779220A" w14:textId="77777777" w:rsidR="004557B0" w:rsidRPr="004557B0" w:rsidRDefault="004557B0" w:rsidP="004557B0">
      <w:pPr>
        <w:rPr>
          <w:b/>
          <w:bCs/>
        </w:rPr>
      </w:pPr>
      <w:r w:rsidRPr="004557B0">
        <w:rPr>
          <w:b/>
          <w:bCs/>
        </w:rPr>
        <w:t xml:space="preserve">    service AS </w:t>
      </w:r>
      <w:proofErr w:type="spellStart"/>
      <w:r w:rsidRPr="004557B0">
        <w:rPr>
          <w:b/>
          <w:bCs/>
        </w:rPr>
        <w:t>sv</w:t>
      </w:r>
      <w:proofErr w:type="spellEnd"/>
    </w:p>
    <w:p w14:paraId="3D1BA1DD" w14:textId="77777777" w:rsidR="004557B0" w:rsidRPr="004557B0" w:rsidRDefault="004557B0" w:rsidP="004557B0">
      <w:pPr>
        <w:rPr>
          <w:b/>
          <w:bCs/>
        </w:rPr>
      </w:pPr>
      <w:r w:rsidRPr="004557B0">
        <w:rPr>
          <w:b/>
          <w:bCs/>
        </w:rPr>
        <w:t xml:space="preserve">    LEFT OUTER JOIN dealers AS d ON </w:t>
      </w:r>
      <w:proofErr w:type="spellStart"/>
      <w:proofErr w:type="gramStart"/>
      <w:r w:rsidRPr="004557B0">
        <w:rPr>
          <w:b/>
          <w:bCs/>
        </w:rPr>
        <w:t>sv.service</w:t>
      </w:r>
      <w:proofErr w:type="gramEnd"/>
      <w:r w:rsidRPr="004557B0">
        <w:rPr>
          <w:b/>
          <w:bCs/>
        </w:rPr>
        <w:t>_dealer_id</w:t>
      </w:r>
      <w:proofErr w:type="spellEnd"/>
      <w:r w:rsidRPr="004557B0">
        <w:rPr>
          <w:b/>
          <w:bCs/>
        </w:rPr>
        <w:t xml:space="preserve"> = </w:t>
      </w:r>
      <w:proofErr w:type="spellStart"/>
      <w:proofErr w:type="gramStart"/>
      <w:r w:rsidRPr="004557B0">
        <w:rPr>
          <w:b/>
          <w:bCs/>
        </w:rPr>
        <w:t>d.dealer</w:t>
      </w:r>
      <w:proofErr w:type="gramEnd"/>
      <w:r w:rsidRPr="004557B0">
        <w:rPr>
          <w:b/>
          <w:bCs/>
        </w:rPr>
        <w:t>_id</w:t>
      </w:r>
      <w:proofErr w:type="spellEnd"/>
    </w:p>
    <w:p w14:paraId="681D7905" w14:textId="77777777" w:rsidR="004557B0" w:rsidRPr="004557B0" w:rsidRDefault="004557B0" w:rsidP="004557B0">
      <w:pPr>
        <w:rPr>
          <w:b/>
          <w:bCs/>
        </w:rPr>
      </w:pPr>
      <w:r w:rsidRPr="004557B0">
        <w:rPr>
          <w:b/>
          <w:bCs/>
        </w:rPr>
        <w:t xml:space="preserve">  </w:t>
      </w:r>
      <w:proofErr w:type="gramStart"/>
      <w:r w:rsidRPr="004557B0">
        <w:rPr>
          <w:b/>
          <w:bCs/>
        </w:rPr>
        <w:t>WHERE</w:t>
      </w:r>
      <w:proofErr w:type="gramEnd"/>
    </w:p>
    <w:p w14:paraId="4DB89792" w14:textId="77777777" w:rsidR="004557B0" w:rsidRPr="004557B0" w:rsidRDefault="004557B0" w:rsidP="004557B0">
      <w:pPr>
        <w:rPr>
          <w:b/>
          <w:bCs/>
        </w:rPr>
      </w:pPr>
      <w:r w:rsidRPr="004557B0">
        <w:rPr>
          <w:b/>
          <w:bCs/>
        </w:rPr>
        <w:t xml:space="preserve">    </w:t>
      </w:r>
      <w:proofErr w:type="spellStart"/>
      <w:r w:rsidRPr="004557B0">
        <w:rPr>
          <w:b/>
          <w:bCs/>
        </w:rPr>
        <w:t>d.dealer_name</w:t>
      </w:r>
      <w:proofErr w:type="spellEnd"/>
      <w:r w:rsidRPr="004557B0">
        <w:rPr>
          <w:b/>
          <w:bCs/>
        </w:rPr>
        <w:t xml:space="preserve"> = 'Anderson Truck Center'</w:t>
      </w:r>
    </w:p>
    <w:p w14:paraId="3D9BA550" w14:textId="77777777" w:rsidR="004557B0" w:rsidRPr="004557B0" w:rsidRDefault="004557B0" w:rsidP="004557B0">
      <w:pPr>
        <w:rPr>
          <w:b/>
          <w:bCs/>
        </w:rPr>
      </w:pPr>
      <w:r w:rsidRPr="004557B0">
        <w:rPr>
          <w:b/>
          <w:bCs/>
        </w:rPr>
        <w:t xml:space="preserve">  GROUP BY</w:t>
      </w:r>
    </w:p>
    <w:p w14:paraId="1721CFC6" w14:textId="77777777" w:rsidR="004557B0" w:rsidRPr="004557B0" w:rsidRDefault="004557B0" w:rsidP="004557B0">
      <w:pPr>
        <w:rPr>
          <w:b/>
          <w:bCs/>
        </w:rPr>
      </w:pPr>
      <w:r w:rsidRPr="004557B0">
        <w:rPr>
          <w:b/>
          <w:bCs/>
        </w:rPr>
        <w:t xml:space="preserve">    </w:t>
      </w:r>
      <w:proofErr w:type="spellStart"/>
      <w:proofErr w:type="gramStart"/>
      <w:r w:rsidRPr="004557B0">
        <w:rPr>
          <w:b/>
          <w:bCs/>
        </w:rPr>
        <w:t>sv.service</w:t>
      </w:r>
      <w:proofErr w:type="gramEnd"/>
      <w:r w:rsidRPr="004557B0">
        <w:rPr>
          <w:b/>
          <w:bCs/>
        </w:rPr>
        <w:t>_dealer_id</w:t>
      </w:r>
      <w:proofErr w:type="spellEnd"/>
    </w:p>
    <w:p w14:paraId="072C8D04" w14:textId="77777777" w:rsidR="004557B0" w:rsidRPr="004557B0" w:rsidRDefault="004557B0" w:rsidP="004557B0">
      <w:pPr>
        <w:rPr>
          <w:b/>
          <w:bCs/>
        </w:rPr>
      </w:pPr>
      <w:r w:rsidRPr="004557B0">
        <w:rPr>
          <w:b/>
          <w:bCs/>
        </w:rPr>
        <w:t>),</w:t>
      </w:r>
    </w:p>
    <w:p w14:paraId="532A7AC4" w14:textId="77777777" w:rsidR="004557B0" w:rsidRPr="004557B0" w:rsidRDefault="004557B0" w:rsidP="004557B0">
      <w:pPr>
        <w:rPr>
          <w:b/>
          <w:bCs/>
        </w:rPr>
      </w:pPr>
      <w:proofErr w:type="spellStart"/>
      <w:r w:rsidRPr="004557B0">
        <w:rPr>
          <w:b/>
          <w:bCs/>
        </w:rPr>
        <w:t>all_dealers</w:t>
      </w:r>
      <w:proofErr w:type="spellEnd"/>
      <w:r w:rsidRPr="004557B0">
        <w:rPr>
          <w:b/>
          <w:bCs/>
        </w:rPr>
        <w:t xml:space="preserve"> AS (</w:t>
      </w:r>
    </w:p>
    <w:p w14:paraId="1FB48068" w14:textId="77777777" w:rsidR="004557B0" w:rsidRPr="004557B0" w:rsidRDefault="004557B0" w:rsidP="004557B0">
      <w:pPr>
        <w:rPr>
          <w:b/>
          <w:bCs/>
        </w:rPr>
      </w:pPr>
      <w:r w:rsidRPr="004557B0">
        <w:rPr>
          <w:b/>
          <w:bCs/>
        </w:rPr>
        <w:t xml:space="preserve">  SELECT</w:t>
      </w:r>
    </w:p>
    <w:p w14:paraId="6AAEC908" w14:textId="77777777" w:rsidR="004557B0" w:rsidRPr="004557B0" w:rsidRDefault="004557B0" w:rsidP="004557B0">
      <w:pPr>
        <w:rPr>
          <w:b/>
          <w:bCs/>
        </w:rPr>
      </w:pPr>
      <w:r w:rsidRPr="004557B0">
        <w:rPr>
          <w:b/>
          <w:bCs/>
        </w:rPr>
        <w:t xml:space="preserve">    </w:t>
      </w:r>
      <w:proofErr w:type="spellStart"/>
      <w:r w:rsidRPr="004557B0">
        <w:rPr>
          <w:b/>
          <w:bCs/>
        </w:rPr>
        <w:t>dealer_id</w:t>
      </w:r>
      <w:proofErr w:type="spellEnd"/>
    </w:p>
    <w:p w14:paraId="4E631B09" w14:textId="77777777" w:rsidR="004557B0" w:rsidRPr="004557B0" w:rsidRDefault="004557B0" w:rsidP="004557B0">
      <w:pPr>
        <w:rPr>
          <w:b/>
          <w:bCs/>
        </w:rPr>
      </w:pPr>
      <w:r w:rsidRPr="004557B0">
        <w:rPr>
          <w:b/>
          <w:bCs/>
        </w:rPr>
        <w:t xml:space="preserve">  FROM</w:t>
      </w:r>
    </w:p>
    <w:p w14:paraId="4B110E06" w14:textId="77777777" w:rsidR="004557B0" w:rsidRPr="004557B0" w:rsidRDefault="004557B0" w:rsidP="004557B0">
      <w:pPr>
        <w:rPr>
          <w:b/>
          <w:bCs/>
        </w:rPr>
      </w:pPr>
      <w:r w:rsidRPr="004557B0">
        <w:rPr>
          <w:b/>
          <w:bCs/>
        </w:rPr>
        <w:t xml:space="preserve">    </w:t>
      </w:r>
      <w:proofErr w:type="spellStart"/>
      <w:r w:rsidRPr="004557B0">
        <w:rPr>
          <w:b/>
          <w:bCs/>
        </w:rPr>
        <w:t>dealer_sales_revenue</w:t>
      </w:r>
      <w:proofErr w:type="spellEnd"/>
    </w:p>
    <w:p w14:paraId="6853C947" w14:textId="77777777" w:rsidR="004557B0" w:rsidRPr="004557B0" w:rsidRDefault="004557B0" w:rsidP="004557B0">
      <w:pPr>
        <w:rPr>
          <w:b/>
          <w:bCs/>
        </w:rPr>
      </w:pPr>
      <w:r w:rsidRPr="004557B0">
        <w:rPr>
          <w:b/>
          <w:bCs/>
        </w:rPr>
        <w:t xml:space="preserve">  UNION</w:t>
      </w:r>
    </w:p>
    <w:p w14:paraId="715DA579" w14:textId="77777777" w:rsidR="004557B0" w:rsidRPr="004557B0" w:rsidRDefault="004557B0" w:rsidP="004557B0">
      <w:pPr>
        <w:rPr>
          <w:b/>
          <w:bCs/>
        </w:rPr>
      </w:pPr>
      <w:r w:rsidRPr="004557B0">
        <w:rPr>
          <w:b/>
          <w:bCs/>
        </w:rPr>
        <w:t xml:space="preserve">  SELECT</w:t>
      </w:r>
    </w:p>
    <w:p w14:paraId="30A1F663" w14:textId="77777777" w:rsidR="004557B0" w:rsidRPr="004557B0" w:rsidRDefault="004557B0" w:rsidP="004557B0">
      <w:pPr>
        <w:rPr>
          <w:b/>
          <w:bCs/>
        </w:rPr>
      </w:pPr>
      <w:r w:rsidRPr="004557B0">
        <w:rPr>
          <w:b/>
          <w:bCs/>
        </w:rPr>
        <w:t xml:space="preserve">    </w:t>
      </w:r>
      <w:proofErr w:type="spellStart"/>
      <w:r w:rsidRPr="004557B0">
        <w:rPr>
          <w:b/>
          <w:bCs/>
        </w:rPr>
        <w:t>dealer_id</w:t>
      </w:r>
      <w:proofErr w:type="spellEnd"/>
    </w:p>
    <w:p w14:paraId="50760F4D" w14:textId="77777777" w:rsidR="004557B0" w:rsidRPr="004557B0" w:rsidRDefault="004557B0" w:rsidP="004557B0">
      <w:pPr>
        <w:rPr>
          <w:b/>
          <w:bCs/>
        </w:rPr>
      </w:pPr>
      <w:r w:rsidRPr="004557B0">
        <w:rPr>
          <w:b/>
          <w:bCs/>
        </w:rPr>
        <w:t xml:space="preserve">  FROM</w:t>
      </w:r>
    </w:p>
    <w:p w14:paraId="5C35E6EB" w14:textId="77777777" w:rsidR="004557B0" w:rsidRPr="004557B0" w:rsidRDefault="004557B0" w:rsidP="004557B0">
      <w:pPr>
        <w:rPr>
          <w:b/>
          <w:bCs/>
        </w:rPr>
      </w:pPr>
      <w:r w:rsidRPr="004557B0">
        <w:rPr>
          <w:b/>
          <w:bCs/>
        </w:rPr>
        <w:t xml:space="preserve">    </w:t>
      </w:r>
      <w:proofErr w:type="spellStart"/>
      <w:r w:rsidRPr="004557B0">
        <w:rPr>
          <w:b/>
          <w:bCs/>
        </w:rPr>
        <w:t>dealer_service_revenue</w:t>
      </w:r>
      <w:proofErr w:type="spellEnd"/>
    </w:p>
    <w:p w14:paraId="1AE8BF6F" w14:textId="77777777" w:rsidR="004557B0" w:rsidRPr="004557B0" w:rsidRDefault="004557B0" w:rsidP="004557B0">
      <w:pPr>
        <w:rPr>
          <w:b/>
          <w:bCs/>
        </w:rPr>
      </w:pPr>
      <w:r w:rsidRPr="004557B0">
        <w:rPr>
          <w:b/>
          <w:bCs/>
        </w:rPr>
        <w:t>)</w:t>
      </w:r>
    </w:p>
    <w:p w14:paraId="6E04B4AD" w14:textId="77777777" w:rsidR="004557B0" w:rsidRPr="004557B0" w:rsidRDefault="004557B0" w:rsidP="004557B0">
      <w:pPr>
        <w:rPr>
          <w:b/>
          <w:bCs/>
        </w:rPr>
      </w:pPr>
      <w:r w:rsidRPr="004557B0">
        <w:rPr>
          <w:b/>
          <w:bCs/>
        </w:rPr>
        <w:t>SELECT</w:t>
      </w:r>
    </w:p>
    <w:p w14:paraId="45944942" w14:textId="77777777" w:rsidR="004557B0" w:rsidRPr="004557B0" w:rsidRDefault="004557B0" w:rsidP="004557B0">
      <w:pPr>
        <w:rPr>
          <w:b/>
          <w:bCs/>
        </w:rPr>
      </w:pPr>
      <w:r w:rsidRPr="004557B0">
        <w:rPr>
          <w:b/>
          <w:bCs/>
        </w:rPr>
        <w:t xml:space="preserve">  </w:t>
      </w:r>
      <w:proofErr w:type="spellStart"/>
      <w:r w:rsidRPr="004557B0">
        <w:rPr>
          <w:b/>
          <w:bCs/>
        </w:rPr>
        <w:t>d.dealer_name</w:t>
      </w:r>
      <w:proofErr w:type="spellEnd"/>
      <w:r w:rsidRPr="004557B0">
        <w:rPr>
          <w:b/>
          <w:bCs/>
        </w:rPr>
        <w:t>,</w:t>
      </w:r>
    </w:p>
    <w:p w14:paraId="64CB3EEB" w14:textId="77777777" w:rsidR="004557B0" w:rsidRPr="004557B0" w:rsidRDefault="004557B0" w:rsidP="004557B0">
      <w:pPr>
        <w:rPr>
          <w:b/>
          <w:bCs/>
        </w:rPr>
      </w:pPr>
      <w:r w:rsidRPr="004557B0">
        <w:rPr>
          <w:b/>
          <w:bCs/>
        </w:rPr>
        <w:lastRenderedPageBreak/>
        <w:t xml:space="preserve">  </w:t>
      </w:r>
      <w:proofErr w:type="gramStart"/>
      <w:r w:rsidRPr="004557B0">
        <w:rPr>
          <w:b/>
          <w:bCs/>
        </w:rPr>
        <w:t>COALESCE(</w:t>
      </w:r>
      <w:proofErr w:type="spellStart"/>
      <w:r w:rsidRPr="004557B0">
        <w:rPr>
          <w:b/>
          <w:bCs/>
        </w:rPr>
        <w:t>dsr.sales</w:t>
      </w:r>
      <w:proofErr w:type="gramEnd"/>
      <w:r w:rsidRPr="004557B0">
        <w:rPr>
          <w:b/>
          <w:bCs/>
        </w:rPr>
        <w:t>_revenue</w:t>
      </w:r>
      <w:proofErr w:type="spellEnd"/>
      <w:r w:rsidRPr="004557B0">
        <w:rPr>
          <w:b/>
          <w:bCs/>
        </w:rPr>
        <w:t xml:space="preserve">, 0) AS </w:t>
      </w:r>
      <w:proofErr w:type="spellStart"/>
      <w:r w:rsidRPr="004557B0">
        <w:rPr>
          <w:b/>
          <w:bCs/>
        </w:rPr>
        <w:t>sales_revenue</w:t>
      </w:r>
      <w:proofErr w:type="spellEnd"/>
      <w:r w:rsidRPr="004557B0">
        <w:rPr>
          <w:b/>
          <w:bCs/>
        </w:rPr>
        <w:t>,</w:t>
      </w:r>
    </w:p>
    <w:p w14:paraId="6439A452"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dsv.warranty</w:t>
      </w:r>
      <w:proofErr w:type="gramEnd"/>
      <w:r w:rsidRPr="004557B0">
        <w:rPr>
          <w:b/>
          <w:bCs/>
        </w:rPr>
        <w:t>_revenue</w:t>
      </w:r>
      <w:proofErr w:type="spellEnd"/>
      <w:r w:rsidRPr="004557B0">
        <w:rPr>
          <w:b/>
          <w:bCs/>
        </w:rPr>
        <w:t xml:space="preserve">, 0) AS </w:t>
      </w:r>
      <w:proofErr w:type="spellStart"/>
      <w:r w:rsidRPr="004557B0">
        <w:rPr>
          <w:b/>
          <w:bCs/>
        </w:rPr>
        <w:t>warranty_revenue</w:t>
      </w:r>
      <w:proofErr w:type="spellEnd"/>
      <w:r w:rsidRPr="004557B0">
        <w:rPr>
          <w:b/>
          <w:bCs/>
        </w:rPr>
        <w:t>,</w:t>
      </w:r>
    </w:p>
    <w:p w14:paraId="1261CDA9"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dsv.maintenance</w:t>
      </w:r>
      <w:proofErr w:type="gramEnd"/>
      <w:r w:rsidRPr="004557B0">
        <w:rPr>
          <w:b/>
          <w:bCs/>
        </w:rPr>
        <w:t>_revenue</w:t>
      </w:r>
      <w:proofErr w:type="spellEnd"/>
      <w:r w:rsidRPr="004557B0">
        <w:rPr>
          <w:b/>
          <w:bCs/>
        </w:rPr>
        <w:t xml:space="preserve">, 0) AS </w:t>
      </w:r>
      <w:proofErr w:type="spellStart"/>
      <w:r w:rsidRPr="004557B0">
        <w:rPr>
          <w:b/>
          <w:bCs/>
        </w:rPr>
        <w:t>maintenance_revenue</w:t>
      </w:r>
      <w:proofErr w:type="spellEnd"/>
      <w:r w:rsidRPr="004557B0">
        <w:rPr>
          <w:b/>
          <w:bCs/>
        </w:rPr>
        <w:t>,</w:t>
      </w:r>
    </w:p>
    <w:p w14:paraId="4D1B8723"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dsv.repair</w:t>
      </w:r>
      <w:proofErr w:type="gramEnd"/>
      <w:r w:rsidRPr="004557B0">
        <w:rPr>
          <w:b/>
          <w:bCs/>
        </w:rPr>
        <w:t>_revenue</w:t>
      </w:r>
      <w:proofErr w:type="spellEnd"/>
      <w:r w:rsidRPr="004557B0">
        <w:rPr>
          <w:b/>
          <w:bCs/>
        </w:rPr>
        <w:t xml:space="preserve">, 0) AS </w:t>
      </w:r>
      <w:proofErr w:type="spellStart"/>
      <w:r w:rsidRPr="004557B0">
        <w:rPr>
          <w:b/>
          <w:bCs/>
        </w:rPr>
        <w:t>repair_revenue</w:t>
      </w:r>
      <w:proofErr w:type="spellEnd"/>
      <w:r w:rsidRPr="004557B0">
        <w:rPr>
          <w:b/>
          <w:bCs/>
        </w:rPr>
        <w:t>,</w:t>
      </w:r>
    </w:p>
    <w:p w14:paraId="341C3324"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dsr.sales</w:t>
      </w:r>
      <w:proofErr w:type="gramEnd"/>
      <w:r w:rsidRPr="004557B0">
        <w:rPr>
          <w:b/>
          <w:bCs/>
        </w:rPr>
        <w:t>_revenue</w:t>
      </w:r>
      <w:proofErr w:type="spellEnd"/>
      <w:r w:rsidRPr="004557B0">
        <w:rPr>
          <w:b/>
          <w:bCs/>
        </w:rPr>
        <w:t xml:space="preserve">, 0) + </w:t>
      </w:r>
      <w:proofErr w:type="gramStart"/>
      <w:r w:rsidRPr="004557B0">
        <w:rPr>
          <w:b/>
          <w:bCs/>
        </w:rPr>
        <w:t>COALESCE(</w:t>
      </w:r>
      <w:proofErr w:type="spellStart"/>
      <w:r w:rsidRPr="004557B0">
        <w:rPr>
          <w:b/>
          <w:bCs/>
        </w:rPr>
        <w:t>dsv.warranty</w:t>
      </w:r>
      <w:proofErr w:type="gramEnd"/>
      <w:r w:rsidRPr="004557B0">
        <w:rPr>
          <w:b/>
          <w:bCs/>
        </w:rPr>
        <w:t>_revenue</w:t>
      </w:r>
      <w:proofErr w:type="spellEnd"/>
      <w:r w:rsidRPr="004557B0">
        <w:rPr>
          <w:b/>
          <w:bCs/>
        </w:rPr>
        <w:t xml:space="preserve">, 0) + </w:t>
      </w:r>
      <w:proofErr w:type="gramStart"/>
      <w:r w:rsidRPr="004557B0">
        <w:rPr>
          <w:b/>
          <w:bCs/>
        </w:rPr>
        <w:t>COALESCE(</w:t>
      </w:r>
      <w:proofErr w:type="spellStart"/>
      <w:r w:rsidRPr="004557B0">
        <w:rPr>
          <w:b/>
          <w:bCs/>
        </w:rPr>
        <w:t>dsv.maintenance</w:t>
      </w:r>
      <w:proofErr w:type="gramEnd"/>
      <w:r w:rsidRPr="004557B0">
        <w:rPr>
          <w:b/>
          <w:bCs/>
        </w:rPr>
        <w:t>_revenue</w:t>
      </w:r>
      <w:proofErr w:type="spellEnd"/>
      <w:r w:rsidRPr="004557B0">
        <w:rPr>
          <w:b/>
          <w:bCs/>
        </w:rPr>
        <w:t xml:space="preserve">, 0) + </w:t>
      </w:r>
      <w:proofErr w:type="gramStart"/>
      <w:r w:rsidRPr="004557B0">
        <w:rPr>
          <w:b/>
          <w:bCs/>
        </w:rPr>
        <w:t>COALESCE(</w:t>
      </w:r>
      <w:proofErr w:type="spellStart"/>
      <w:r w:rsidRPr="004557B0">
        <w:rPr>
          <w:b/>
          <w:bCs/>
        </w:rPr>
        <w:t>dsv.repair</w:t>
      </w:r>
      <w:proofErr w:type="gramEnd"/>
      <w:r w:rsidRPr="004557B0">
        <w:rPr>
          <w:b/>
          <w:bCs/>
        </w:rPr>
        <w:t>_revenue</w:t>
      </w:r>
      <w:proofErr w:type="spellEnd"/>
      <w:r w:rsidRPr="004557B0">
        <w:rPr>
          <w:b/>
          <w:bCs/>
        </w:rPr>
        <w:t xml:space="preserve">, 0) AS </w:t>
      </w:r>
      <w:proofErr w:type="spellStart"/>
      <w:r w:rsidRPr="004557B0">
        <w:rPr>
          <w:b/>
          <w:bCs/>
        </w:rPr>
        <w:t>total_revenue</w:t>
      </w:r>
      <w:proofErr w:type="spellEnd"/>
    </w:p>
    <w:p w14:paraId="38E2B55C" w14:textId="77777777" w:rsidR="004557B0" w:rsidRPr="004557B0" w:rsidRDefault="004557B0" w:rsidP="004557B0">
      <w:pPr>
        <w:rPr>
          <w:b/>
          <w:bCs/>
        </w:rPr>
      </w:pPr>
      <w:r w:rsidRPr="004557B0">
        <w:rPr>
          <w:b/>
          <w:bCs/>
        </w:rPr>
        <w:t>FROM</w:t>
      </w:r>
    </w:p>
    <w:p w14:paraId="6C54569F" w14:textId="77777777" w:rsidR="004557B0" w:rsidRPr="004557B0" w:rsidRDefault="004557B0" w:rsidP="004557B0">
      <w:pPr>
        <w:rPr>
          <w:b/>
          <w:bCs/>
        </w:rPr>
      </w:pPr>
      <w:r w:rsidRPr="004557B0">
        <w:rPr>
          <w:b/>
          <w:bCs/>
        </w:rPr>
        <w:t xml:space="preserve">  </w:t>
      </w:r>
      <w:proofErr w:type="spellStart"/>
      <w:r w:rsidRPr="004557B0">
        <w:rPr>
          <w:b/>
          <w:bCs/>
        </w:rPr>
        <w:t>all_dealers</w:t>
      </w:r>
      <w:proofErr w:type="spellEnd"/>
      <w:r w:rsidRPr="004557B0">
        <w:rPr>
          <w:b/>
          <w:bCs/>
        </w:rPr>
        <w:t xml:space="preserve"> AS ad</w:t>
      </w:r>
    </w:p>
    <w:p w14:paraId="7A8C078C" w14:textId="77777777" w:rsidR="004557B0" w:rsidRPr="004557B0" w:rsidRDefault="004557B0" w:rsidP="004557B0">
      <w:pPr>
        <w:rPr>
          <w:b/>
          <w:bCs/>
        </w:rPr>
      </w:pPr>
      <w:r w:rsidRPr="004557B0">
        <w:rPr>
          <w:b/>
          <w:bCs/>
        </w:rPr>
        <w:t xml:space="preserve">  LEFT JOIN </w:t>
      </w:r>
      <w:proofErr w:type="spellStart"/>
      <w:r w:rsidRPr="004557B0">
        <w:rPr>
          <w:b/>
          <w:bCs/>
        </w:rPr>
        <w:t>dealer_sales_revenue</w:t>
      </w:r>
      <w:proofErr w:type="spellEnd"/>
      <w:r w:rsidRPr="004557B0">
        <w:rPr>
          <w:b/>
          <w:bCs/>
        </w:rPr>
        <w:t xml:space="preserve"> AS </w:t>
      </w:r>
      <w:proofErr w:type="spellStart"/>
      <w:r w:rsidRPr="004557B0">
        <w:rPr>
          <w:b/>
          <w:bCs/>
        </w:rPr>
        <w:t>dsr</w:t>
      </w:r>
      <w:proofErr w:type="spellEnd"/>
      <w:r w:rsidRPr="004557B0">
        <w:rPr>
          <w:b/>
          <w:bCs/>
        </w:rPr>
        <w:t xml:space="preserve"> ON </w:t>
      </w:r>
      <w:proofErr w:type="spellStart"/>
      <w:proofErr w:type="gramStart"/>
      <w:r w:rsidRPr="004557B0">
        <w:rPr>
          <w:b/>
          <w:bCs/>
        </w:rPr>
        <w:t>ad.dealer</w:t>
      </w:r>
      <w:proofErr w:type="gramEnd"/>
      <w:r w:rsidRPr="004557B0">
        <w:rPr>
          <w:b/>
          <w:bCs/>
        </w:rPr>
        <w:t>_id</w:t>
      </w:r>
      <w:proofErr w:type="spellEnd"/>
      <w:r w:rsidRPr="004557B0">
        <w:rPr>
          <w:b/>
          <w:bCs/>
        </w:rPr>
        <w:t xml:space="preserve"> = </w:t>
      </w:r>
      <w:proofErr w:type="spellStart"/>
      <w:proofErr w:type="gramStart"/>
      <w:r w:rsidRPr="004557B0">
        <w:rPr>
          <w:b/>
          <w:bCs/>
        </w:rPr>
        <w:t>dsr.dealer</w:t>
      </w:r>
      <w:proofErr w:type="gramEnd"/>
      <w:r w:rsidRPr="004557B0">
        <w:rPr>
          <w:b/>
          <w:bCs/>
        </w:rPr>
        <w:t>_id</w:t>
      </w:r>
      <w:proofErr w:type="spellEnd"/>
    </w:p>
    <w:p w14:paraId="690A7460" w14:textId="77777777" w:rsidR="004557B0" w:rsidRPr="004557B0" w:rsidRDefault="004557B0" w:rsidP="004557B0">
      <w:pPr>
        <w:rPr>
          <w:b/>
          <w:bCs/>
        </w:rPr>
      </w:pPr>
      <w:r w:rsidRPr="004557B0">
        <w:rPr>
          <w:b/>
          <w:bCs/>
        </w:rPr>
        <w:t xml:space="preserve">  LEFT JOIN </w:t>
      </w:r>
      <w:proofErr w:type="spellStart"/>
      <w:r w:rsidRPr="004557B0">
        <w:rPr>
          <w:b/>
          <w:bCs/>
        </w:rPr>
        <w:t>dealer_service_revenue</w:t>
      </w:r>
      <w:proofErr w:type="spellEnd"/>
      <w:r w:rsidRPr="004557B0">
        <w:rPr>
          <w:b/>
          <w:bCs/>
        </w:rPr>
        <w:t xml:space="preserve"> AS </w:t>
      </w:r>
      <w:proofErr w:type="spellStart"/>
      <w:r w:rsidRPr="004557B0">
        <w:rPr>
          <w:b/>
          <w:bCs/>
        </w:rPr>
        <w:t>dsv</w:t>
      </w:r>
      <w:proofErr w:type="spellEnd"/>
      <w:r w:rsidRPr="004557B0">
        <w:rPr>
          <w:b/>
          <w:bCs/>
        </w:rPr>
        <w:t xml:space="preserve"> ON </w:t>
      </w:r>
      <w:proofErr w:type="spellStart"/>
      <w:proofErr w:type="gramStart"/>
      <w:r w:rsidRPr="004557B0">
        <w:rPr>
          <w:b/>
          <w:bCs/>
        </w:rPr>
        <w:t>ad.dealer</w:t>
      </w:r>
      <w:proofErr w:type="gramEnd"/>
      <w:r w:rsidRPr="004557B0">
        <w:rPr>
          <w:b/>
          <w:bCs/>
        </w:rPr>
        <w:t>_id</w:t>
      </w:r>
      <w:proofErr w:type="spellEnd"/>
      <w:r w:rsidRPr="004557B0">
        <w:rPr>
          <w:b/>
          <w:bCs/>
        </w:rPr>
        <w:t xml:space="preserve"> = </w:t>
      </w:r>
      <w:proofErr w:type="spellStart"/>
      <w:proofErr w:type="gramStart"/>
      <w:r w:rsidRPr="004557B0">
        <w:rPr>
          <w:b/>
          <w:bCs/>
        </w:rPr>
        <w:t>dsv.dealer</w:t>
      </w:r>
      <w:proofErr w:type="gramEnd"/>
      <w:r w:rsidRPr="004557B0">
        <w:rPr>
          <w:b/>
          <w:bCs/>
        </w:rPr>
        <w:t>_id</w:t>
      </w:r>
      <w:proofErr w:type="spellEnd"/>
    </w:p>
    <w:p w14:paraId="511F8414" w14:textId="77777777" w:rsidR="004557B0" w:rsidRPr="004557B0" w:rsidRDefault="004557B0" w:rsidP="004557B0">
      <w:pPr>
        <w:rPr>
          <w:b/>
          <w:bCs/>
        </w:rPr>
      </w:pPr>
      <w:r w:rsidRPr="004557B0">
        <w:rPr>
          <w:b/>
          <w:bCs/>
        </w:rPr>
        <w:t xml:space="preserve">  LEFT OUTER JOIN dealers AS d ON </w:t>
      </w:r>
      <w:proofErr w:type="spellStart"/>
      <w:proofErr w:type="gramStart"/>
      <w:r w:rsidRPr="004557B0">
        <w:rPr>
          <w:b/>
          <w:bCs/>
        </w:rPr>
        <w:t>ad.dealer</w:t>
      </w:r>
      <w:proofErr w:type="gramEnd"/>
      <w:r w:rsidRPr="004557B0">
        <w:rPr>
          <w:b/>
          <w:bCs/>
        </w:rPr>
        <w:t>_id</w:t>
      </w:r>
      <w:proofErr w:type="spellEnd"/>
      <w:r w:rsidRPr="004557B0">
        <w:rPr>
          <w:b/>
          <w:bCs/>
        </w:rPr>
        <w:t xml:space="preserve"> = </w:t>
      </w:r>
      <w:proofErr w:type="spellStart"/>
      <w:proofErr w:type="gramStart"/>
      <w:r w:rsidRPr="004557B0">
        <w:rPr>
          <w:b/>
          <w:bCs/>
        </w:rPr>
        <w:t>d.dealer</w:t>
      </w:r>
      <w:proofErr w:type="gramEnd"/>
      <w:r w:rsidRPr="004557B0">
        <w:rPr>
          <w:b/>
          <w:bCs/>
        </w:rPr>
        <w:t>_id</w:t>
      </w:r>
      <w:proofErr w:type="spellEnd"/>
    </w:p>
    <w:p w14:paraId="411AE11C" w14:textId="77777777" w:rsidR="004557B0" w:rsidRPr="004557B0" w:rsidRDefault="004557B0" w:rsidP="004557B0">
      <w:pPr>
        <w:rPr>
          <w:b/>
          <w:bCs/>
        </w:rPr>
      </w:pPr>
      <w:proofErr w:type="gramStart"/>
      <w:r w:rsidRPr="004557B0">
        <w:rPr>
          <w:b/>
          <w:bCs/>
        </w:rPr>
        <w:t>WHERE</w:t>
      </w:r>
      <w:proofErr w:type="gramEnd"/>
    </w:p>
    <w:p w14:paraId="34730D83" w14:textId="3F3AD3F3" w:rsidR="004557B0" w:rsidRPr="004557B0" w:rsidRDefault="004557B0" w:rsidP="004557B0">
      <w:pPr>
        <w:rPr>
          <w:b/>
          <w:bCs/>
        </w:rPr>
      </w:pPr>
      <w:r w:rsidRPr="004557B0">
        <w:rPr>
          <w:b/>
          <w:bCs/>
        </w:rPr>
        <w:t xml:space="preserve">  </w:t>
      </w:r>
      <w:proofErr w:type="spellStart"/>
      <w:r w:rsidRPr="004557B0">
        <w:rPr>
          <w:b/>
          <w:bCs/>
        </w:rPr>
        <w:t>d.dealer_name</w:t>
      </w:r>
      <w:proofErr w:type="spellEnd"/>
      <w:r w:rsidRPr="004557B0">
        <w:rPr>
          <w:b/>
          <w:bCs/>
        </w:rPr>
        <w:t xml:space="preserve"> = 'Anderson Truck Center'</w:t>
      </w:r>
    </w:p>
    <w:p w14:paraId="3F10DC8D" w14:textId="77777777" w:rsidR="004557B0" w:rsidRDefault="004557B0" w:rsidP="00FF69F2"/>
    <w:p w14:paraId="22E25054" w14:textId="77777777" w:rsidR="00FF69F2" w:rsidRDefault="00FF69F2" w:rsidP="00FF69F2"/>
    <w:p w14:paraId="121DF90D" w14:textId="7886336D" w:rsidR="00FF69F2" w:rsidRPr="00A86B5A" w:rsidRDefault="00FF69F2" w:rsidP="00FF69F2">
      <w:pPr>
        <w:rPr>
          <w:b/>
          <w:bCs/>
        </w:rPr>
      </w:pPr>
      <w:r w:rsidRPr="00A86B5A">
        <w:rPr>
          <w:b/>
          <w:bCs/>
        </w:rPr>
        <w:t>Which dealers have warranty revenue above 6% of total revenue?</w:t>
      </w:r>
    </w:p>
    <w:p w14:paraId="0A5375FC" w14:textId="77777777" w:rsidR="00FF69F2" w:rsidRDefault="00FF69F2" w:rsidP="00FF69F2"/>
    <w:p w14:paraId="7722A84D" w14:textId="7BE6E763" w:rsidR="00FF69F2" w:rsidRDefault="00FF69F2" w:rsidP="00FF69F2">
      <w:r>
        <w:rPr>
          <w:noProof/>
          <w14:ligatures w14:val="standardContextual"/>
        </w:rPr>
        <w:drawing>
          <wp:inline distT="0" distB="0" distL="0" distR="0" wp14:anchorId="6447CBA8" wp14:editId="5FB9A7FE">
            <wp:extent cx="5943600" cy="2656840"/>
            <wp:effectExtent l="0" t="0" r="0" b="0"/>
            <wp:docPr id="108281980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19801" name="Picture 24"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p>
    <w:p w14:paraId="17CD7306" w14:textId="77777777" w:rsidR="004557B0" w:rsidRDefault="004557B0" w:rsidP="00FF69F2"/>
    <w:p w14:paraId="793B366C" w14:textId="77777777" w:rsidR="004557B0" w:rsidRDefault="004557B0" w:rsidP="004557B0">
      <w:r>
        <w:t xml:space="preserve">If your results look different, paste this </w:t>
      </w:r>
      <w:proofErr w:type="spellStart"/>
      <w:r>
        <w:t>sql</w:t>
      </w:r>
      <w:proofErr w:type="spellEnd"/>
      <w:r>
        <w:t>:</w:t>
      </w:r>
    </w:p>
    <w:p w14:paraId="2047B017" w14:textId="77777777" w:rsidR="004557B0" w:rsidRDefault="004557B0" w:rsidP="00FF69F2"/>
    <w:p w14:paraId="327ABAC7" w14:textId="77777777" w:rsidR="004557B0" w:rsidRPr="004557B0" w:rsidRDefault="004557B0" w:rsidP="004557B0">
      <w:pPr>
        <w:rPr>
          <w:b/>
          <w:bCs/>
        </w:rPr>
      </w:pPr>
      <w:r w:rsidRPr="004557B0">
        <w:rPr>
          <w:b/>
          <w:bCs/>
        </w:rPr>
        <w:t xml:space="preserve">WITH </w:t>
      </w:r>
      <w:proofErr w:type="spellStart"/>
      <w:r w:rsidRPr="004557B0">
        <w:rPr>
          <w:b/>
          <w:bCs/>
        </w:rPr>
        <w:t>sales_by_dealer</w:t>
      </w:r>
      <w:proofErr w:type="spellEnd"/>
      <w:r w:rsidRPr="004557B0">
        <w:rPr>
          <w:b/>
          <w:bCs/>
        </w:rPr>
        <w:t xml:space="preserve"> AS (</w:t>
      </w:r>
    </w:p>
    <w:p w14:paraId="295C39F0" w14:textId="77777777" w:rsidR="004557B0" w:rsidRPr="004557B0" w:rsidRDefault="004557B0" w:rsidP="004557B0">
      <w:pPr>
        <w:rPr>
          <w:b/>
          <w:bCs/>
        </w:rPr>
      </w:pPr>
      <w:r w:rsidRPr="004557B0">
        <w:rPr>
          <w:b/>
          <w:bCs/>
        </w:rPr>
        <w:t xml:space="preserve">  SELECT</w:t>
      </w:r>
    </w:p>
    <w:p w14:paraId="52277744" w14:textId="77777777" w:rsidR="004557B0" w:rsidRPr="004557B0" w:rsidRDefault="004557B0" w:rsidP="004557B0">
      <w:pPr>
        <w:rPr>
          <w:b/>
          <w:bCs/>
        </w:rPr>
      </w:pPr>
      <w:r w:rsidRPr="004557B0">
        <w:rPr>
          <w:b/>
          <w:bCs/>
        </w:rPr>
        <w:t xml:space="preserve">    </w:t>
      </w:r>
      <w:proofErr w:type="spellStart"/>
      <w:proofErr w:type="gramStart"/>
      <w:r w:rsidRPr="004557B0">
        <w:rPr>
          <w:b/>
          <w:bCs/>
        </w:rPr>
        <w:t>s.sales</w:t>
      </w:r>
      <w:proofErr w:type="gramEnd"/>
      <w:r w:rsidRPr="004557B0">
        <w:rPr>
          <w:b/>
          <w:bCs/>
        </w:rPr>
        <w:t>_dealer_id</w:t>
      </w:r>
      <w:proofErr w:type="spellEnd"/>
      <w:r w:rsidRPr="004557B0">
        <w:rPr>
          <w:b/>
          <w:bCs/>
        </w:rPr>
        <w:t xml:space="preserve"> AS </w:t>
      </w:r>
      <w:proofErr w:type="spellStart"/>
      <w:r w:rsidRPr="004557B0">
        <w:rPr>
          <w:b/>
          <w:bCs/>
        </w:rPr>
        <w:t>dealer_id</w:t>
      </w:r>
      <w:proofErr w:type="spellEnd"/>
      <w:r w:rsidRPr="004557B0">
        <w:rPr>
          <w:b/>
          <w:bCs/>
        </w:rPr>
        <w:t>,</w:t>
      </w:r>
    </w:p>
    <w:p w14:paraId="4F1745B1" w14:textId="77777777" w:rsidR="004557B0" w:rsidRPr="004557B0" w:rsidRDefault="004557B0" w:rsidP="004557B0">
      <w:pPr>
        <w:rPr>
          <w:b/>
          <w:bCs/>
        </w:rPr>
      </w:pPr>
      <w:r w:rsidRPr="004557B0">
        <w:rPr>
          <w:b/>
          <w:bCs/>
        </w:rPr>
        <w:t xml:space="preserve">    SUM(</w:t>
      </w:r>
      <w:proofErr w:type="spellStart"/>
      <w:proofErr w:type="gramStart"/>
      <w:r w:rsidRPr="004557B0">
        <w:rPr>
          <w:b/>
          <w:bCs/>
        </w:rPr>
        <w:t>s.sale</w:t>
      </w:r>
      <w:proofErr w:type="gramEnd"/>
      <w:r w:rsidRPr="004557B0">
        <w:rPr>
          <w:b/>
          <w:bCs/>
        </w:rPr>
        <w:t>_price</w:t>
      </w:r>
      <w:proofErr w:type="spellEnd"/>
      <w:r w:rsidRPr="004557B0">
        <w:rPr>
          <w:b/>
          <w:bCs/>
        </w:rPr>
        <w:t xml:space="preserve">) AS </w:t>
      </w:r>
      <w:proofErr w:type="spellStart"/>
      <w:r w:rsidRPr="004557B0">
        <w:rPr>
          <w:b/>
          <w:bCs/>
        </w:rPr>
        <w:t>sales_revenue</w:t>
      </w:r>
      <w:proofErr w:type="spellEnd"/>
    </w:p>
    <w:p w14:paraId="4AD976E9" w14:textId="77777777" w:rsidR="004557B0" w:rsidRPr="004557B0" w:rsidRDefault="004557B0" w:rsidP="004557B0">
      <w:pPr>
        <w:rPr>
          <w:b/>
          <w:bCs/>
        </w:rPr>
      </w:pPr>
      <w:r w:rsidRPr="004557B0">
        <w:rPr>
          <w:b/>
          <w:bCs/>
        </w:rPr>
        <w:t xml:space="preserve">  FROM</w:t>
      </w:r>
    </w:p>
    <w:p w14:paraId="13B399CB" w14:textId="77777777" w:rsidR="004557B0" w:rsidRPr="004557B0" w:rsidRDefault="004557B0" w:rsidP="004557B0">
      <w:pPr>
        <w:rPr>
          <w:b/>
          <w:bCs/>
        </w:rPr>
      </w:pPr>
      <w:r w:rsidRPr="004557B0">
        <w:rPr>
          <w:b/>
          <w:bCs/>
        </w:rPr>
        <w:t xml:space="preserve">    sales AS s</w:t>
      </w:r>
    </w:p>
    <w:p w14:paraId="6C1FCFB8" w14:textId="77777777" w:rsidR="004557B0" w:rsidRPr="004557B0" w:rsidRDefault="004557B0" w:rsidP="004557B0">
      <w:pPr>
        <w:rPr>
          <w:b/>
          <w:bCs/>
        </w:rPr>
      </w:pPr>
      <w:r w:rsidRPr="004557B0">
        <w:rPr>
          <w:b/>
          <w:bCs/>
        </w:rPr>
        <w:t xml:space="preserve">  GROUP BY</w:t>
      </w:r>
    </w:p>
    <w:p w14:paraId="1B70B0EB" w14:textId="77777777" w:rsidR="004557B0" w:rsidRPr="004557B0" w:rsidRDefault="004557B0" w:rsidP="004557B0">
      <w:pPr>
        <w:rPr>
          <w:b/>
          <w:bCs/>
        </w:rPr>
      </w:pPr>
      <w:r w:rsidRPr="004557B0">
        <w:rPr>
          <w:b/>
          <w:bCs/>
        </w:rPr>
        <w:t xml:space="preserve">    </w:t>
      </w:r>
      <w:proofErr w:type="spellStart"/>
      <w:proofErr w:type="gramStart"/>
      <w:r w:rsidRPr="004557B0">
        <w:rPr>
          <w:b/>
          <w:bCs/>
        </w:rPr>
        <w:t>s.sales</w:t>
      </w:r>
      <w:proofErr w:type="gramEnd"/>
      <w:r w:rsidRPr="004557B0">
        <w:rPr>
          <w:b/>
          <w:bCs/>
        </w:rPr>
        <w:t>_dealer_id</w:t>
      </w:r>
      <w:proofErr w:type="spellEnd"/>
    </w:p>
    <w:p w14:paraId="4D3FF093" w14:textId="77777777" w:rsidR="004557B0" w:rsidRPr="004557B0" w:rsidRDefault="004557B0" w:rsidP="004557B0">
      <w:pPr>
        <w:rPr>
          <w:b/>
          <w:bCs/>
        </w:rPr>
      </w:pPr>
      <w:r w:rsidRPr="004557B0">
        <w:rPr>
          <w:b/>
          <w:bCs/>
        </w:rPr>
        <w:t>),</w:t>
      </w:r>
    </w:p>
    <w:p w14:paraId="28FD2300" w14:textId="77777777" w:rsidR="004557B0" w:rsidRPr="004557B0" w:rsidRDefault="004557B0" w:rsidP="004557B0">
      <w:pPr>
        <w:rPr>
          <w:b/>
          <w:bCs/>
        </w:rPr>
      </w:pPr>
      <w:proofErr w:type="spellStart"/>
      <w:r w:rsidRPr="004557B0">
        <w:rPr>
          <w:b/>
          <w:bCs/>
        </w:rPr>
        <w:t>service_by_dealer</w:t>
      </w:r>
      <w:proofErr w:type="spellEnd"/>
      <w:r w:rsidRPr="004557B0">
        <w:rPr>
          <w:b/>
          <w:bCs/>
        </w:rPr>
        <w:t xml:space="preserve"> AS (</w:t>
      </w:r>
    </w:p>
    <w:p w14:paraId="12348A8C" w14:textId="77777777" w:rsidR="004557B0" w:rsidRPr="004557B0" w:rsidRDefault="004557B0" w:rsidP="004557B0">
      <w:pPr>
        <w:rPr>
          <w:b/>
          <w:bCs/>
        </w:rPr>
      </w:pPr>
      <w:r w:rsidRPr="004557B0">
        <w:rPr>
          <w:b/>
          <w:bCs/>
        </w:rPr>
        <w:lastRenderedPageBreak/>
        <w:t xml:space="preserve">  SELECT</w:t>
      </w:r>
    </w:p>
    <w:p w14:paraId="04B3E4A5" w14:textId="77777777" w:rsidR="004557B0" w:rsidRPr="004557B0" w:rsidRDefault="004557B0" w:rsidP="004557B0">
      <w:pPr>
        <w:rPr>
          <w:b/>
          <w:bCs/>
        </w:rPr>
      </w:pPr>
      <w:r w:rsidRPr="004557B0">
        <w:rPr>
          <w:b/>
          <w:bCs/>
        </w:rPr>
        <w:t xml:space="preserve">    </w:t>
      </w:r>
      <w:proofErr w:type="spellStart"/>
      <w:proofErr w:type="gramStart"/>
      <w:r w:rsidRPr="004557B0">
        <w:rPr>
          <w:b/>
          <w:bCs/>
        </w:rPr>
        <w:t>sv.service</w:t>
      </w:r>
      <w:proofErr w:type="gramEnd"/>
      <w:r w:rsidRPr="004557B0">
        <w:rPr>
          <w:b/>
          <w:bCs/>
        </w:rPr>
        <w:t>_dealer_id</w:t>
      </w:r>
      <w:proofErr w:type="spellEnd"/>
      <w:r w:rsidRPr="004557B0">
        <w:rPr>
          <w:b/>
          <w:bCs/>
        </w:rPr>
        <w:t xml:space="preserve"> AS </w:t>
      </w:r>
      <w:proofErr w:type="spellStart"/>
      <w:r w:rsidRPr="004557B0">
        <w:rPr>
          <w:b/>
          <w:bCs/>
        </w:rPr>
        <w:t>dealer_id</w:t>
      </w:r>
      <w:proofErr w:type="spellEnd"/>
      <w:r w:rsidRPr="004557B0">
        <w:rPr>
          <w:b/>
          <w:bCs/>
        </w:rPr>
        <w:t>,</w:t>
      </w:r>
    </w:p>
    <w:p w14:paraId="045741DF" w14:textId="77777777" w:rsidR="004557B0" w:rsidRPr="004557B0" w:rsidRDefault="004557B0" w:rsidP="004557B0">
      <w:pPr>
        <w:rPr>
          <w:b/>
          <w:bCs/>
        </w:rPr>
      </w:pPr>
      <w:r w:rsidRPr="004557B0">
        <w:rPr>
          <w:b/>
          <w:bCs/>
        </w:rPr>
        <w:t xml:space="preserve">    </w:t>
      </w:r>
      <w:proofErr w:type="gramStart"/>
      <w:r w:rsidRPr="004557B0">
        <w:rPr>
          <w:b/>
          <w:bCs/>
        </w:rPr>
        <w:t>SUM(</w:t>
      </w:r>
      <w:proofErr w:type="gramEnd"/>
    </w:p>
    <w:p w14:paraId="2286B6C5" w14:textId="77777777" w:rsidR="004557B0" w:rsidRPr="004557B0" w:rsidRDefault="004557B0" w:rsidP="004557B0">
      <w:pPr>
        <w:rPr>
          <w:b/>
          <w:bCs/>
        </w:rPr>
      </w:pPr>
      <w:r w:rsidRPr="004557B0">
        <w:rPr>
          <w:b/>
          <w:bCs/>
        </w:rPr>
        <w:t xml:space="preserve">      CASE</w:t>
      </w:r>
    </w:p>
    <w:p w14:paraId="251E643B" w14:textId="77777777" w:rsidR="004557B0" w:rsidRPr="004557B0" w:rsidRDefault="004557B0" w:rsidP="004557B0">
      <w:pPr>
        <w:rPr>
          <w:b/>
          <w:bCs/>
        </w:rPr>
      </w:pPr>
      <w:r w:rsidRPr="004557B0">
        <w:rPr>
          <w:b/>
          <w:bCs/>
        </w:rPr>
        <w:t xml:space="preserve">        WHEN </w:t>
      </w:r>
      <w:proofErr w:type="spellStart"/>
      <w:proofErr w:type="gramStart"/>
      <w:r w:rsidRPr="004557B0">
        <w:rPr>
          <w:b/>
          <w:bCs/>
        </w:rPr>
        <w:t>sv.service</w:t>
      </w:r>
      <w:proofErr w:type="gramEnd"/>
      <w:r w:rsidRPr="004557B0">
        <w:rPr>
          <w:b/>
          <w:bCs/>
        </w:rPr>
        <w:t>_type</w:t>
      </w:r>
      <w:proofErr w:type="spellEnd"/>
      <w:r w:rsidRPr="004557B0">
        <w:rPr>
          <w:b/>
          <w:bCs/>
        </w:rPr>
        <w:t xml:space="preserve"> = 'WARRANTY' THEN </w:t>
      </w:r>
      <w:proofErr w:type="spellStart"/>
      <w:proofErr w:type="gramStart"/>
      <w:r w:rsidRPr="004557B0">
        <w:rPr>
          <w:b/>
          <w:bCs/>
        </w:rPr>
        <w:t>sv.service</w:t>
      </w:r>
      <w:proofErr w:type="gramEnd"/>
      <w:r w:rsidRPr="004557B0">
        <w:rPr>
          <w:b/>
          <w:bCs/>
        </w:rPr>
        <w:t>_amount</w:t>
      </w:r>
      <w:proofErr w:type="spellEnd"/>
    </w:p>
    <w:p w14:paraId="19F7FBE9" w14:textId="77777777" w:rsidR="004557B0" w:rsidRPr="004557B0" w:rsidRDefault="004557B0" w:rsidP="004557B0">
      <w:pPr>
        <w:rPr>
          <w:b/>
          <w:bCs/>
        </w:rPr>
      </w:pPr>
      <w:r w:rsidRPr="004557B0">
        <w:rPr>
          <w:b/>
          <w:bCs/>
        </w:rPr>
        <w:t xml:space="preserve">        ELSE 0</w:t>
      </w:r>
    </w:p>
    <w:p w14:paraId="5987D044" w14:textId="77777777" w:rsidR="004557B0" w:rsidRPr="004557B0" w:rsidRDefault="004557B0" w:rsidP="004557B0">
      <w:pPr>
        <w:rPr>
          <w:b/>
          <w:bCs/>
        </w:rPr>
      </w:pPr>
      <w:r w:rsidRPr="004557B0">
        <w:rPr>
          <w:b/>
          <w:bCs/>
        </w:rPr>
        <w:t xml:space="preserve">      END</w:t>
      </w:r>
    </w:p>
    <w:p w14:paraId="4A4DAA80" w14:textId="77777777" w:rsidR="004557B0" w:rsidRPr="004557B0" w:rsidRDefault="004557B0" w:rsidP="004557B0">
      <w:pPr>
        <w:rPr>
          <w:b/>
          <w:bCs/>
        </w:rPr>
      </w:pPr>
      <w:r w:rsidRPr="004557B0">
        <w:rPr>
          <w:b/>
          <w:bCs/>
        </w:rPr>
        <w:t xml:space="preserve">    ) AS </w:t>
      </w:r>
      <w:proofErr w:type="spellStart"/>
      <w:r w:rsidRPr="004557B0">
        <w:rPr>
          <w:b/>
          <w:bCs/>
        </w:rPr>
        <w:t>warranty_revenue</w:t>
      </w:r>
      <w:proofErr w:type="spellEnd"/>
      <w:r w:rsidRPr="004557B0">
        <w:rPr>
          <w:b/>
          <w:bCs/>
        </w:rPr>
        <w:t>,</w:t>
      </w:r>
    </w:p>
    <w:p w14:paraId="2092DCA0" w14:textId="77777777" w:rsidR="004557B0" w:rsidRPr="004557B0" w:rsidRDefault="004557B0" w:rsidP="004557B0">
      <w:pPr>
        <w:rPr>
          <w:b/>
          <w:bCs/>
        </w:rPr>
      </w:pPr>
      <w:r w:rsidRPr="004557B0">
        <w:rPr>
          <w:b/>
          <w:bCs/>
        </w:rPr>
        <w:t xml:space="preserve">    </w:t>
      </w:r>
      <w:proofErr w:type="gramStart"/>
      <w:r w:rsidRPr="004557B0">
        <w:rPr>
          <w:b/>
          <w:bCs/>
        </w:rPr>
        <w:t>SUM(</w:t>
      </w:r>
      <w:proofErr w:type="spellStart"/>
      <w:r w:rsidRPr="004557B0">
        <w:rPr>
          <w:b/>
          <w:bCs/>
        </w:rPr>
        <w:t>sv.service</w:t>
      </w:r>
      <w:proofErr w:type="gramEnd"/>
      <w:r w:rsidRPr="004557B0">
        <w:rPr>
          <w:b/>
          <w:bCs/>
        </w:rPr>
        <w:t>_amount</w:t>
      </w:r>
      <w:proofErr w:type="spellEnd"/>
      <w:r w:rsidRPr="004557B0">
        <w:rPr>
          <w:b/>
          <w:bCs/>
        </w:rPr>
        <w:t xml:space="preserve">) AS </w:t>
      </w:r>
      <w:proofErr w:type="spellStart"/>
      <w:r w:rsidRPr="004557B0">
        <w:rPr>
          <w:b/>
          <w:bCs/>
        </w:rPr>
        <w:t>total_service_revenue</w:t>
      </w:r>
      <w:proofErr w:type="spellEnd"/>
    </w:p>
    <w:p w14:paraId="3D269DB9" w14:textId="77777777" w:rsidR="004557B0" w:rsidRPr="004557B0" w:rsidRDefault="004557B0" w:rsidP="004557B0">
      <w:pPr>
        <w:rPr>
          <w:b/>
          <w:bCs/>
        </w:rPr>
      </w:pPr>
      <w:r w:rsidRPr="004557B0">
        <w:rPr>
          <w:b/>
          <w:bCs/>
        </w:rPr>
        <w:t xml:space="preserve">  FROM</w:t>
      </w:r>
    </w:p>
    <w:p w14:paraId="0D7D9382" w14:textId="77777777" w:rsidR="004557B0" w:rsidRPr="004557B0" w:rsidRDefault="004557B0" w:rsidP="004557B0">
      <w:pPr>
        <w:rPr>
          <w:b/>
          <w:bCs/>
        </w:rPr>
      </w:pPr>
      <w:r w:rsidRPr="004557B0">
        <w:rPr>
          <w:b/>
          <w:bCs/>
        </w:rPr>
        <w:t xml:space="preserve">    service AS </w:t>
      </w:r>
      <w:proofErr w:type="spellStart"/>
      <w:r w:rsidRPr="004557B0">
        <w:rPr>
          <w:b/>
          <w:bCs/>
        </w:rPr>
        <w:t>sv</w:t>
      </w:r>
      <w:proofErr w:type="spellEnd"/>
    </w:p>
    <w:p w14:paraId="259098C7" w14:textId="77777777" w:rsidR="004557B0" w:rsidRPr="004557B0" w:rsidRDefault="004557B0" w:rsidP="004557B0">
      <w:pPr>
        <w:rPr>
          <w:b/>
          <w:bCs/>
        </w:rPr>
      </w:pPr>
      <w:r w:rsidRPr="004557B0">
        <w:rPr>
          <w:b/>
          <w:bCs/>
        </w:rPr>
        <w:t xml:space="preserve">  GROUP BY</w:t>
      </w:r>
    </w:p>
    <w:p w14:paraId="3741C6C3" w14:textId="77777777" w:rsidR="004557B0" w:rsidRPr="004557B0" w:rsidRDefault="004557B0" w:rsidP="004557B0">
      <w:pPr>
        <w:rPr>
          <w:b/>
          <w:bCs/>
        </w:rPr>
      </w:pPr>
      <w:r w:rsidRPr="004557B0">
        <w:rPr>
          <w:b/>
          <w:bCs/>
        </w:rPr>
        <w:t xml:space="preserve">    </w:t>
      </w:r>
      <w:proofErr w:type="spellStart"/>
      <w:proofErr w:type="gramStart"/>
      <w:r w:rsidRPr="004557B0">
        <w:rPr>
          <w:b/>
          <w:bCs/>
        </w:rPr>
        <w:t>sv.service</w:t>
      </w:r>
      <w:proofErr w:type="gramEnd"/>
      <w:r w:rsidRPr="004557B0">
        <w:rPr>
          <w:b/>
          <w:bCs/>
        </w:rPr>
        <w:t>_dealer_id</w:t>
      </w:r>
      <w:proofErr w:type="spellEnd"/>
    </w:p>
    <w:p w14:paraId="7172F0B7" w14:textId="77777777" w:rsidR="004557B0" w:rsidRPr="004557B0" w:rsidRDefault="004557B0" w:rsidP="004557B0">
      <w:pPr>
        <w:rPr>
          <w:b/>
          <w:bCs/>
        </w:rPr>
      </w:pPr>
      <w:r w:rsidRPr="004557B0">
        <w:rPr>
          <w:b/>
          <w:bCs/>
        </w:rPr>
        <w:t>),</w:t>
      </w:r>
    </w:p>
    <w:p w14:paraId="6189A06D" w14:textId="77777777" w:rsidR="004557B0" w:rsidRPr="004557B0" w:rsidRDefault="004557B0" w:rsidP="004557B0">
      <w:pPr>
        <w:rPr>
          <w:b/>
          <w:bCs/>
        </w:rPr>
      </w:pPr>
      <w:proofErr w:type="spellStart"/>
      <w:r w:rsidRPr="004557B0">
        <w:rPr>
          <w:b/>
          <w:bCs/>
        </w:rPr>
        <w:t>dealer_revenue</w:t>
      </w:r>
      <w:proofErr w:type="spellEnd"/>
      <w:r w:rsidRPr="004557B0">
        <w:rPr>
          <w:b/>
          <w:bCs/>
        </w:rPr>
        <w:t xml:space="preserve"> AS (</w:t>
      </w:r>
    </w:p>
    <w:p w14:paraId="77DC70DA" w14:textId="77777777" w:rsidR="004557B0" w:rsidRPr="004557B0" w:rsidRDefault="004557B0" w:rsidP="004557B0">
      <w:pPr>
        <w:rPr>
          <w:b/>
          <w:bCs/>
        </w:rPr>
      </w:pPr>
      <w:r w:rsidRPr="004557B0">
        <w:rPr>
          <w:b/>
          <w:bCs/>
        </w:rPr>
        <w:t xml:space="preserve">  SELECT</w:t>
      </w:r>
    </w:p>
    <w:p w14:paraId="5EE253AE" w14:textId="77777777" w:rsidR="004557B0" w:rsidRPr="004557B0" w:rsidRDefault="004557B0" w:rsidP="004557B0">
      <w:pPr>
        <w:rPr>
          <w:b/>
          <w:bCs/>
        </w:rPr>
      </w:pPr>
      <w:r w:rsidRPr="004557B0">
        <w:rPr>
          <w:b/>
          <w:bCs/>
        </w:rPr>
        <w:t xml:space="preserve">    </w:t>
      </w:r>
      <w:proofErr w:type="spellStart"/>
      <w:r w:rsidRPr="004557B0">
        <w:rPr>
          <w:b/>
          <w:bCs/>
        </w:rPr>
        <w:t>d.dealer_id</w:t>
      </w:r>
      <w:proofErr w:type="spellEnd"/>
      <w:r w:rsidRPr="004557B0">
        <w:rPr>
          <w:b/>
          <w:bCs/>
        </w:rPr>
        <w:t>,</w:t>
      </w:r>
    </w:p>
    <w:p w14:paraId="2BB1170C" w14:textId="77777777" w:rsidR="004557B0" w:rsidRPr="004557B0" w:rsidRDefault="004557B0" w:rsidP="004557B0">
      <w:pPr>
        <w:rPr>
          <w:b/>
          <w:bCs/>
        </w:rPr>
      </w:pPr>
      <w:r w:rsidRPr="004557B0">
        <w:rPr>
          <w:b/>
          <w:bCs/>
        </w:rPr>
        <w:t xml:space="preserve">    </w:t>
      </w:r>
      <w:proofErr w:type="spellStart"/>
      <w:r w:rsidRPr="004557B0">
        <w:rPr>
          <w:b/>
          <w:bCs/>
        </w:rPr>
        <w:t>d.dealer_name</w:t>
      </w:r>
      <w:proofErr w:type="spellEnd"/>
      <w:r w:rsidRPr="004557B0">
        <w:rPr>
          <w:b/>
          <w:bCs/>
        </w:rPr>
        <w:t>,</w:t>
      </w:r>
    </w:p>
    <w:p w14:paraId="43CE0339"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sbd.sales</w:t>
      </w:r>
      <w:proofErr w:type="gramEnd"/>
      <w:r w:rsidRPr="004557B0">
        <w:rPr>
          <w:b/>
          <w:bCs/>
        </w:rPr>
        <w:t>_revenue</w:t>
      </w:r>
      <w:proofErr w:type="spellEnd"/>
      <w:r w:rsidRPr="004557B0">
        <w:rPr>
          <w:b/>
          <w:bCs/>
        </w:rPr>
        <w:t xml:space="preserve">, 0) AS </w:t>
      </w:r>
      <w:proofErr w:type="spellStart"/>
      <w:r w:rsidRPr="004557B0">
        <w:rPr>
          <w:b/>
          <w:bCs/>
        </w:rPr>
        <w:t>sales_revenue</w:t>
      </w:r>
      <w:proofErr w:type="spellEnd"/>
      <w:r w:rsidRPr="004557B0">
        <w:rPr>
          <w:b/>
          <w:bCs/>
        </w:rPr>
        <w:t>,</w:t>
      </w:r>
    </w:p>
    <w:p w14:paraId="515E6FB5"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svbd.warranty</w:t>
      </w:r>
      <w:proofErr w:type="gramEnd"/>
      <w:r w:rsidRPr="004557B0">
        <w:rPr>
          <w:b/>
          <w:bCs/>
        </w:rPr>
        <w:t>_revenue</w:t>
      </w:r>
      <w:proofErr w:type="spellEnd"/>
      <w:r w:rsidRPr="004557B0">
        <w:rPr>
          <w:b/>
          <w:bCs/>
        </w:rPr>
        <w:t xml:space="preserve">, 0) AS </w:t>
      </w:r>
      <w:proofErr w:type="spellStart"/>
      <w:r w:rsidRPr="004557B0">
        <w:rPr>
          <w:b/>
          <w:bCs/>
        </w:rPr>
        <w:t>warranty_revenue</w:t>
      </w:r>
      <w:proofErr w:type="spellEnd"/>
      <w:r w:rsidRPr="004557B0">
        <w:rPr>
          <w:b/>
          <w:bCs/>
        </w:rPr>
        <w:t>,</w:t>
      </w:r>
    </w:p>
    <w:p w14:paraId="2EF04FF7"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svbd.total</w:t>
      </w:r>
      <w:proofErr w:type="gramEnd"/>
      <w:r w:rsidRPr="004557B0">
        <w:rPr>
          <w:b/>
          <w:bCs/>
        </w:rPr>
        <w:t>_service_revenue</w:t>
      </w:r>
      <w:proofErr w:type="spellEnd"/>
      <w:r w:rsidRPr="004557B0">
        <w:rPr>
          <w:b/>
          <w:bCs/>
        </w:rPr>
        <w:t xml:space="preserve">, 0) AS </w:t>
      </w:r>
      <w:proofErr w:type="spellStart"/>
      <w:r w:rsidRPr="004557B0">
        <w:rPr>
          <w:b/>
          <w:bCs/>
        </w:rPr>
        <w:t>total_service_revenue</w:t>
      </w:r>
      <w:proofErr w:type="spellEnd"/>
      <w:r w:rsidRPr="004557B0">
        <w:rPr>
          <w:b/>
          <w:bCs/>
        </w:rPr>
        <w:t>,</w:t>
      </w:r>
    </w:p>
    <w:p w14:paraId="54388F12" w14:textId="77777777" w:rsidR="004557B0" w:rsidRPr="004557B0" w:rsidRDefault="004557B0" w:rsidP="004557B0">
      <w:pPr>
        <w:rPr>
          <w:b/>
          <w:bCs/>
        </w:rPr>
      </w:pPr>
      <w:r w:rsidRPr="004557B0">
        <w:rPr>
          <w:b/>
          <w:bCs/>
        </w:rPr>
        <w:t xml:space="preserve">    </w:t>
      </w:r>
      <w:proofErr w:type="gramStart"/>
      <w:r w:rsidRPr="004557B0">
        <w:rPr>
          <w:b/>
          <w:bCs/>
        </w:rPr>
        <w:t>COALESCE(</w:t>
      </w:r>
      <w:proofErr w:type="spellStart"/>
      <w:r w:rsidRPr="004557B0">
        <w:rPr>
          <w:b/>
          <w:bCs/>
        </w:rPr>
        <w:t>sbd.sales</w:t>
      </w:r>
      <w:proofErr w:type="gramEnd"/>
      <w:r w:rsidRPr="004557B0">
        <w:rPr>
          <w:b/>
          <w:bCs/>
        </w:rPr>
        <w:t>_revenue</w:t>
      </w:r>
      <w:proofErr w:type="spellEnd"/>
      <w:r w:rsidRPr="004557B0">
        <w:rPr>
          <w:b/>
          <w:bCs/>
        </w:rPr>
        <w:t xml:space="preserve">, 0) + </w:t>
      </w:r>
      <w:proofErr w:type="gramStart"/>
      <w:r w:rsidRPr="004557B0">
        <w:rPr>
          <w:b/>
          <w:bCs/>
        </w:rPr>
        <w:t>COALESCE(</w:t>
      </w:r>
      <w:proofErr w:type="spellStart"/>
      <w:r w:rsidRPr="004557B0">
        <w:rPr>
          <w:b/>
          <w:bCs/>
        </w:rPr>
        <w:t>svbd.total</w:t>
      </w:r>
      <w:proofErr w:type="gramEnd"/>
      <w:r w:rsidRPr="004557B0">
        <w:rPr>
          <w:b/>
          <w:bCs/>
        </w:rPr>
        <w:t>_service_revenue</w:t>
      </w:r>
      <w:proofErr w:type="spellEnd"/>
      <w:r w:rsidRPr="004557B0">
        <w:rPr>
          <w:b/>
          <w:bCs/>
        </w:rPr>
        <w:t xml:space="preserve">, 0) AS </w:t>
      </w:r>
      <w:proofErr w:type="spellStart"/>
      <w:r w:rsidRPr="004557B0">
        <w:rPr>
          <w:b/>
          <w:bCs/>
        </w:rPr>
        <w:t>total_revenue</w:t>
      </w:r>
      <w:proofErr w:type="spellEnd"/>
    </w:p>
    <w:p w14:paraId="18D5854D" w14:textId="77777777" w:rsidR="004557B0" w:rsidRPr="004557B0" w:rsidRDefault="004557B0" w:rsidP="004557B0">
      <w:pPr>
        <w:rPr>
          <w:b/>
          <w:bCs/>
        </w:rPr>
      </w:pPr>
      <w:r w:rsidRPr="004557B0">
        <w:rPr>
          <w:b/>
          <w:bCs/>
        </w:rPr>
        <w:t xml:space="preserve">  FROM</w:t>
      </w:r>
    </w:p>
    <w:p w14:paraId="526793B1" w14:textId="77777777" w:rsidR="004557B0" w:rsidRPr="004557B0" w:rsidRDefault="004557B0" w:rsidP="004557B0">
      <w:pPr>
        <w:rPr>
          <w:b/>
          <w:bCs/>
        </w:rPr>
      </w:pPr>
      <w:r w:rsidRPr="004557B0">
        <w:rPr>
          <w:b/>
          <w:bCs/>
        </w:rPr>
        <w:t xml:space="preserve">    dealers AS d</w:t>
      </w:r>
    </w:p>
    <w:p w14:paraId="6A99DA65" w14:textId="77777777" w:rsidR="004557B0" w:rsidRPr="004557B0" w:rsidRDefault="004557B0" w:rsidP="004557B0">
      <w:pPr>
        <w:rPr>
          <w:b/>
          <w:bCs/>
        </w:rPr>
      </w:pPr>
      <w:r w:rsidRPr="004557B0">
        <w:rPr>
          <w:b/>
          <w:bCs/>
        </w:rPr>
        <w:t xml:space="preserve">    LEFT OUTER JOIN </w:t>
      </w:r>
      <w:proofErr w:type="spellStart"/>
      <w:r w:rsidRPr="004557B0">
        <w:rPr>
          <w:b/>
          <w:bCs/>
        </w:rPr>
        <w:t>sales_by_dealer</w:t>
      </w:r>
      <w:proofErr w:type="spellEnd"/>
      <w:r w:rsidRPr="004557B0">
        <w:rPr>
          <w:b/>
          <w:bCs/>
        </w:rPr>
        <w:t xml:space="preserve"> AS </w:t>
      </w:r>
      <w:proofErr w:type="spellStart"/>
      <w:r w:rsidRPr="004557B0">
        <w:rPr>
          <w:b/>
          <w:bCs/>
        </w:rPr>
        <w:t>sbd</w:t>
      </w:r>
      <w:proofErr w:type="spellEnd"/>
      <w:r w:rsidRPr="004557B0">
        <w:rPr>
          <w:b/>
          <w:bCs/>
        </w:rPr>
        <w:t xml:space="preserve"> ON </w:t>
      </w:r>
      <w:proofErr w:type="spellStart"/>
      <w:proofErr w:type="gramStart"/>
      <w:r w:rsidRPr="004557B0">
        <w:rPr>
          <w:b/>
          <w:bCs/>
        </w:rPr>
        <w:t>d.dealer</w:t>
      </w:r>
      <w:proofErr w:type="gramEnd"/>
      <w:r w:rsidRPr="004557B0">
        <w:rPr>
          <w:b/>
          <w:bCs/>
        </w:rPr>
        <w:t>_id</w:t>
      </w:r>
      <w:proofErr w:type="spellEnd"/>
      <w:r w:rsidRPr="004557B0">
        <w:rPr>
          <w:b/>
          <w:bCs/>
        </w:rPr>
        <w:t xml:space="preserve"> = </w:t>
      </w:r>
      <w:proofErr w:type="spellStart"/>
      <w:proofErr w:type="gramStart"/>
      <w:r w:rsidRPr="004557B0">
        <w:rPr>
          <w:b/>
          <w:bCs/>
        </w:rPr>
        <w:t>sbd.dealer</w:t>
      </w:r>
      <w:proofErr w:type="gramEnd"/>
      <w:r w:rsidRPr="004557B0">
        <w:rPr>
          <w:b/>
          <w:bCs/>
        </w:rPr>
        <w:t>_id</w:t>
      </w:r>
      <w:proofErr w:type="spellEnd"/>
    </w:p>
    <w:p w14:paraId="2B5C4084" w14:textId="77777777" w:rsidR="004557B0" w:rsidRPr="004557B0" w:rsidRDefault="004557B0" w:rsidP="004557B0">
      <w:pPr>
        <w:rPr>
          <w:b/>
          <w:bCs/>
        </w:rPr>
      </w:pPr>
      <w:r w:rsidRPr="004557B0">
        <w:rPr>
          <w:b/>
          <w:bCs/>
        </w:rPr>
        <w:t xml:space="preserve">    LEFT OUTER JOIN </w:t>
      </w:r>
      <w:proofErr w:type="spellStart"/>
      <w:r w:rsidRPr="004557B0">
        <w:rPr>
          <w:b/>
          <w:bCs/>
        </w:rPr>
        <w:t>service_by_dealer</w:t>
      </w:r>
      <w:proofErr w:type="spellEnd"/>
      <w:r w:rsidRPr="004557B0">
        <w:rPr>
          <w:b/>
          <w:bCs/>
        </w:rPr>
        <w:t xml:space="preserve"> AS </w:t>
      </w:r>
      <w:proofErr w:type="spellStart"/>
      <w:r w:rsidRPr="004557B0">
        <w:rPr>
          <w:b/>
          <w:bCs/>
        </w:rPr>
        <w:t>svbd</w:t>
      </w:r>
      <w:proofErr w:type="spellEnd"/>
      <w:r w:rsidRPr="004557B0">
        <w:rPr>
          <w:b/>
          <w:bCs/>
        </w:rPr>
        <w:t xml:space="preserve"> ON </w:t>
      </w:r>
      <w:proofErr w:type="spellStart"/>
      <w:proofErr w:type="gramStart"/>
      <w:r w:rsidRPr="004557B0">
        <w:rPr>
          <w:b/>
          <w:bCs/>
        </w:rPr>
        <w:t>d.dealer</w:t>
      </w:r>
      <w:proofErr w:type="gramEnd"/>
      <w:r w:rsidRPr="004557B0">
        <w:rPr>
          <w:b/>
          <w:bCs/>
        </w:rPr>
        <w:t>_id</w:t>
      </w:r>
      <w:proofErr w:type="spellEnd"/>
      <w:r w:rsidRPr="004557B0">
        <w:rPr>
          <w:b/>
          <w:bCs/>
        </w:rPr>
        <w:t xml:space="preserve"> = </w:t>
      </w:r>
      <w:proofErr w:type="spellStart"/>
      <w:proofErr w:type="gramStart"/>
      <w:r w:rsidRPr="004557B0">
        <w:rPr>
          <w:b/>
          <w:bCs/>
        </w:rPr>
        <w:t>svbd.dealer</w:t>
      </w:r>
      <w:proofErr w:type="gramEnd"/>
      <w:r w:rsidRPr="004557B0">
        <w:rPr>
          <w:b/>
          <w:bCs/>
        </w:rPr>
        <w:t>_id</w:t>
      </w:r>
      <w:proofErr w:type="spellEnd"/>
    </w:p>
    <w:p w14:paraId="0D23CA0B" w14:textId="77777777" w:rsidR="004557B0" w:rsidRPr="004557B0" w:rsidRDefault="004557B0" w:rsidP="004557B0">
      <w:pPr>
        <w:rPr>
          <w:b/>
          <w:bCs/>
        </w:rPr>
      </w:pPr>
      <w:r w:rsidRPr="004557B0">
        <w:rPr>
          <w:b/>
          <w:bCs/>
        </w:rPr>
        <w:t>)</w:t>
      </w:r>
    </w:p>
    <w:p w14:paraId="310AC36A" w14:textId="77777777" w:rsidR="004557B0" w:rsidRPr="004557B0" w:rsidRDefault="004557B0" w:rsidP="004557B0">
      <w:pPr>
        <w:rPr>
          <w:b/>
          <w:bCs/>
        </w:rPr>
      </w:pPr>
      <w:r w:rsidRPr="004557B0">
        <w:rPr>
          <w:b/>
          <w:bCs/>
        </w:rPr>
        <w:t>SELECT</w:t>
      </w:r>
    </w:p>
    <w:p w14:paraId="04F794ED" w14:textId="77777777" w:rsidR="004557B0" w:rsidRPr="004557B0" w:rsidRDefault="004557B0" w:rsidP="004557B0">
      <w:pPr>
        <w:rPr>
          <w:b/>
          <w:bCs/>
        </w:rPr>
      </w:pPr>
      <w:r w:rsidRPr="004557B0">
        <w:rPr>
          <w:b/>
          <w:bCs/>
        </w:rPr>
        <w:t xml:space="preserve">  </w:t>
      </w:r>
      <w:proofErr w:type="spellStart"/>
      <w:r w:rsidRPr="004557B0">
        <w:rPr>
          <w:b/>
          <w:bCs/>
        </w:rPr>
        <w:t>dealer_id</w:t>
      </w:r>
      <w:proofErr w:type="spellEnd"/>
      <w:r w:rsidRPr="004557B0">
        <w:rPr>
          <w:b/>
          <w:bCs/>
        </w:rPr>
        <w:t>,</w:t>
      </w:r>
    </w:p>
    <w:p w14:paraId="2918EC4A" w14:textId="77777777" w:rsidR="004557B0" w:rsidRPr="004557B0" w:rsidRDefault="004557B0" w:rsidP="004557B0">
      <w:pPr>
        <w:rPr>
          <w:b/>
          <w:bCs/>
        </w:rPr>
      </w:pPr>
      <w:r w:rsidRPr="004557B0">
        <w:rPr>
          <w:b/>
          <w:bCs/>
        </w:rPr>
        <w:t xml:space="preserve">  </w:t>
      </w:r>
      <w:proofErr w:type="spellStart"/>
      <w:r w:rsidRPr="004557B0">
        <w:rPr>
          <w:b/>
          <w:bCs/>
        </w:rPr>
        <w:t>dealer_name</w:t>
      </w:r>
      <w:proofErr w:type="spellEnd"/>
      <w:r w:rsidRPr="004557B0">
        <w:rPr>
          <w:b/>
          <w:bCs/>
        </w:rPr>
        <w:t>,</w:t>
      </w:r>
    </w:p>
    <w:p w14:paraId="3C2DA275" w14:textId="77777777" w:rsidR="004557B0" w:rsidRPr="004557B0" w:rsidRDefault="004557B0" w:rsidP="004557B0">
      <w:pPr>
        <w:rPr>
          <w:b/>
          <w:bCs/>
        </w:rPr>
      </w:pPr>
      <w:r w:rsidRPr="004557B0">
        <w:rPr>
          <w:b/>
          <w:bCs/>
        </w:rPr>
        <w:t xml:space="preserve">  </w:t>
      </w:r>
      <w:proofErr w:type="spellStart"/>
      <w:r w:rsidRPr="004557B0">
        <w:rPr>
          <w:b/>
          <w:bCs/>
        </w:rPr>
        <w:t>sales_revenue</w:t>
      </w:r>
      <w:proofErr w:type="spellEnd"/>
      <w:r w:rsidRPr="004557B0">
        <w:rPr>
          <w:b/>
          <w:bCs/>
        </w:rPr>
        <w:t>,</w:t>
      </w:r>
    </w:p>
    <w:p w14:paraId="3DBE3899" w14:textId="77777777" w:rsidR="004557B0" w:rsidRPr="004557B0" w:rsidRDefault="004557B0" w:rsidP="004557B0">
      <w:pPr>
        <w:rPr>
          <w:b/>
          <w:bCs/>
        </w:rPr>
      </w:pPr>
      <w:r w:rsidRPr="004557B0">
        <w:rPr>
          <w:b/>
          <w:bCs/>
        </w:rPr>
        <w:t xml:space="preserve">  </w:t>
      </w:r>
      <w:proofErr w:type="spellStart"/>
      <w:r w:rsidRPr="004557B0">
        <w:rPr>
          <w:b/>
          <w:bCs/>
        </w:rPr>
        <w:t>warranty_revenue</w:t>
      </w:r>
      <w:proofErr w:type="spellEnd"/>
      <w:r w:rsidRPr="004557B0">
        <w:rPr>
          <w:b/>
          <w:bCs/>
        </w:rPr>
        <w:t>,</w:t>
      </w:r>
    </w:p>
    <w:p w14:paraId="458E141B" w14:textId="77777777" w:rsidR="004557B0" w:rsidRPr="004557B0" w:rsidRDefault="004557B0" w:rsidP="004557B0">
      <w:pPr>
        <w:rPr>
          <w:b/>
          <w:bCs/>
        </w:rPr>
      </w:pPr>
      <w:r w:rsidRPr="004557B0">
        <w:rPr>
          <w:b/>
          <w:bCs/>
        </w:rPr>
        <w:t xml:space="preserve">  </w:t>
      </w:r>
      <w:proofErr w:type="spellStart"/>
      <w:r w:rsidRPr="004557B0">
        <w:rPr>
          <w:b/>
          <w:bCs/>
        </w:rPr>
        <w:t>total_service_revenue</w:t>
      </w:r>
      <w:proofErr w:type="spellEnd"/>
      <w:r w:rsidRPr="004557B0">
        <w:rPr>
          <w:b/>
          <w:bCs/>
        </w:rPr>
        <w:t>,</w:t>
      </w:r>
    </w:p>
    <w:p w14:paraId="76A6376E" w14:textId="77777777" w:rsidR="004557B0" w:rsidRPr="004557B0" w:rsidRDefault="004557B0" w:rsidP="004557B0">
      <w:pPr>
        <w:rPr>
          <w:b/>
          <w:bCs/>
        </w:rPr>
      </w:pPr>
      <w:r w:rsidRPr="004557B0">
        <w:rPr>
          <w:b/>
          <w:bCs/>
        </w:rPr>
        <w:t xml:space="preserve">  </w:t>
      </w:r>
      <w:proofErr w:type="spellStart"/>
      <w:r w:rsidRPr="004557B0">
        <w:rPr>
          <w:b/>
          <w:bCs/>
        </w:rPr>
        <w:t>total_revenue</w:t>
      </w:r>
      <w:proofErr w:type="spellEnd"/>
      <w:r w:rsidRPr="004557B0">
        <w:rPr>
          <w:b/>
          <w:bCs/>
        </w:rPr>
        <w:t>,</w:t>
      </w:r>
    </w:p>
    <w:p w14:paraId="61A97F2E" w14:textId="77777777" w:rsidR="004557B0" w:rsidRPr="004557B0" w:rsidRDefault="004557B0" w:rsidP="004557B0">
      <w:pPr>
        <w:rPr>
          <w:b/>
          <w:bCs/>
        </w:rPr>
      </w:pPr>
      <w:r w:rsidRPr="004557B0">
        <w:rPr>
          <w:b/>
          <w:bCs/>
        </w:rPr>
        <w:t xml:space="preserve">  CASE</w:t>
      </w:r>
    </w:p>
    <w:p w14:paraId="3E80EA18" w14:textId="77777777" w:rsidR="004557B0" w:rsidRPr="004557B0" w:rsidRDefault="004557B0" w:rsidP="004557B0">
      <w:pPr>
        <w:rPr>
          <w:b/>
          <w:bCs/>
        </w:rPr>
      </w:pPr>
      <w:r w:rsidRPr="004557B0">
        <w:rPr>
          <w:b/>
          <w:bCs/>
        </w:rPr>
        <w:t xml:space="preserve">    WHEN </w:t>
      </w:r>
      <w:proofErr w:type="spellStart"/>
      <w:r w:rsidRPr="004557B0">
        <w:rPr>
          <w:b/>
          <w:bCs/>
        </w:rPr>
        <w:t>total_revenue</w:t>
      </w:r>
      <w:proofErr w:type="spellEnd"/>
      <w:r w:rsidRPr="004557B0">
        <w:rPr>
          <w:b/>
          <w:bCs/>
        </w:rPr>
        <w:t xml:space="preserve"> &gt; 0 THEN </w:t>
      </w:r>
      <w:proofErr w:type="spellStart"/>
      <w:r w:rsidRPr="004557B0">
        <w:rPr>
          <w:b/>
          <w:bCs/>
        </w:rPr>
        <w:t>warranty_revenue</w:t>
      </w:r>
      <w:proofErr w:type="spellEnd"/>
      <w:r w:rsidRPr="004557B0">
        <w:rPr>
          <w:b/>
          <w:bCs/>
        </w:rPr>
        <w:t xml:space="preserve"> / </w:t>
      </w:r>
      <w:proofErr w:type="gramStart"/>
      <w:r w:rsidRPr="004557B0">
        <w:rPr>
          <w:b/>
          <w:bCs/>
        </w:rPr>
        <w:t>NULLIF(NULLIF(</w:t>
      </w:r>
      <w:proofErr w:type="spellStart"/>
      <w:proofErr w:type="gramEnd"/>
      <w:r w:rsidRPr="004557B0">
        <w:rPr>
          <w:b/>
          <w:bCs/>
        </w:rPr>
        <w:t>total_revenue</w:t>
      </w:r>
      <w:proofErr w:type="spellEnd"/>
      <w:r w:rsidRPr="004557B0">
        <w:rPr>
          <w:b/>
          <w:bCs/>
        </w:rPr>
        <w:t>, 0), 0)</w:t>
      </w:r>
    </w:p>
    <w:p w14:paraId="72A16126" w14:textId="77777777" w:rsidR="004557B0" w:rsidRPr="004557B0" w:rsidRDefault="004557B0" w:rsidP="004557B0">
      <w:pPr>
        <w:rPr>
          <w:b/>
          <w:bCs/>
        </w:rPr>
      </w:pPr>
      <w:r w:rsidRPr="004557B0">
        <w:rPr>
          <w:b/>
          <w:bCs/>
        </w:rPr>
        <w:t xml:space="preserve">    ELSE 0</w:t>
      </w:r>
    </w:p>
    <w:p w14:paraId="3418E51E" w14:textId="77777777" w:rsidR="004557B0" w:rsidRPr="004557B0" w:rsidRDefault="004557B0" w:rsidP="004557B0">
      <w:pPr>
        <w:rPr>
          <w:b/>
          <w:bCs/>
        </w:rPr>
      </w:pPr>
      <w:r w:rsidRPr="004557B0">
        <w:rPr>
          <w:b/>
          <w:bCs/>
        </w:rPr>
        <w:t xml:space="preserve">  END AS </w:t>
      </w:r>
      <w:proofErr w:type="spellStart"/>
      <w:r w:rsidRPr="004557B0">
        <w:rPr>
          <w:b/>
          <w:bCs/>
        </w:rPr>
        <w:t>warranty_percentage</w:t>
      </w:r>
      <w:proofErr w:type="spellEnd"/>
    </w:p>
    <w:p w14:paraId="3A1A828C" w14:textId="77777777" w:rsidR="004557B0" w:rsidRPr="004557B0" w:rsidRDefault="004557B0" w:rsidP="004557B0">
      <w:pPr>
        <w:rPr>
          <w:b/>
          <w:bCs/>
        </w:rPr>
      </w:pPr>
      <w:r w:rsidRPr="004557B0">
        <w:rPr>
          <w:b/>
          <w:bCs/>
        </w:rPr>
        <w:t>FROM</w:t>
      </w:r>
    </w:p>
    <w:p w14:paraId="260EF5C0" w14:textId="77777777" w:rsidR="004557B0" w:rsidRPr="004557B0" w:rsidRDefault="004557B0" w:rsidP="004557B0">
      <w:pPr>
        <w:rPr>
          <w:b/>
          <w:bCs/>
        </w:rPr>
      </w:pPr>
      <w:r w:rsidRPr="004557B0">
        <w:rPr>
          <w:b/>
          <w:bCs/>
        </w:rPr>
        <w:t xml:space="preserve">  </w:t>
      </w:r>
      <w:proofErr w:type="spellStart"/>
      <w:r w:rsidRPr="004557B0">
        <w:rPr>
          <w:b/>
          <w:bCs/>
        </w:rPr>
        <w:t>dealer_revenue</w:t>
      </w:r>
      <w:proofErr w:type="spellEnd"/>
    </w:p>
    <w:p w14:paraId="26F685C4" w14:textId="77777777" w:rsidR="004557B0" w:rsidRPr="004557B0" w:rsidRDefault="004557B0" w:rsidP="004557B0">
      <w:pPr>
        <w:rPr>
          <w:b/>
          <w:bCs/>
        </w:rPr>
      </w:pPr>
      <w:proofErr w:type="gramStart"/>
      <w:r w:rsidRPr="004557B0">
        <w:rPr>
          <w:b/>
          <w:bCs/>
        </w:rPr>
        <w:t>WHERE</w:t>
      </w:r>
      <w:proofErr w:type="gramEnd"/>
    </w:p>
    <w:p w14:paraId="5A7680D3" w14:textId="77777777" w:rsidR="004557B0" w:rsidRPr="004557B0" w:rsidRDefault="004557B0" w:rsidP="004557B0">
      <w:pPr>
        <w:rPr>
          <w:b/>
          <w:bCs/>
        </w:rPr>
      </w:pPr>
      <w:r w:rsidRPr="004557B0">
        <w:rPr>
          <w:b/>
          <w:bCs/>
        </w:rPr>
        <w:t xml:space="preserve">  </w:t>
      </w:r>
      <w:proofErr w:type="spellStart"/>
      <w:r w:rsidRPr="004557B0">
        <w:rPr>
          <w:b/>
          <w:bCs/>
        </w:rPr>
        <w:t>total_revenue</w:t>
      </w:r>
      <w:proofErr w:type="spellEnd"/>
      <w:r w:rsidRPr="004557B0">
        <w:rPr>
          <w:b/>
          <w:bCs/>
        </w:rPr>
        <w:t xml:space="preserve"> &gt; 0</w:t>
      </w:r>
    </w:p>
    <w:p w14:paraId="0F390994" w14:textId="77777777" w:rsidR="004557B0" w:rsidRPr="004557B0" w:rsidRDefault="004557B0" w:rsidP="004557B0">
      <w:pPr>
        <w:rPr>
          <w:b/>
          <w:bCs/>
        </w:rPr>
      </w:pPr>
      <w:r w:rsidRPr="004557B0">
        <w:rPr>
          <w:b/>
          <w:bCs/>
        </w:rPr>
        <w:t xml:space="preserve">  AND (</w:t>
      </w:r>
    </w:p>
    <w:p w14:paraId="1A312DF6" w14:textId="77777777" w:rsidR="004557B0" w:rsidRPr="004557B0" w:rsidRDefault="004557B0" w:rsidP="004557B0">
      <w:pPr>
        <w:rPr>
          <w:b/>
          <w:bCs/>
        </w:rPr>
      </w:pPr>
      <w:r w:rsidRPr="004557B0">
        <w:rPr>
          <w:b/>
          <w:bCs/>
        </w:rPr>
        <w:t xml:space="preserve">    </w:t>
      </w:r>
      <w:proofErr w:type="spellStart"/>
      <w:r w:rsidRPr="004557B0">
        <w:rPr>
          <w:b/>
          <w:bCs/>
        </w:rPr>
        <w:t>warranty_revenue</w:t>
      </w:r>
      <w:proofErr w:type="spellEnd"/>
      <w:r w:rsidRPr="004557B0">
        <w:rPr>
          <w:b/>
          <w:bCs/>
        </w:rPr>
        <w:t xml:space="preserve"> / </w:t>
      </w:r>
      <w:proofErr w:type="gramStart"/>
      <w:r w:rsidRPr="004557B0">
        <w:rPr>
          <w:b/>
          <w:bCs/>
        </w:rPr>
        <w:t>NULLIF(NULLIF(</w:t>
      </w:r>
      <w:proofErr w:type="spellStart"/>
      <w:proofErr w:type="gramEnd"/>
      <w:r w:rsidRPr="004557B0">
        <w:rPr>
          <w:b/>
          <w:bCs/>
        </w:rPr>
        <w:t>total_revenue</w:t>
      </w:r>
      <w:proofErr w:type="spellEnd"/>
      <w:r w:rsidRPr="004557B0">
        <w:rPr>
          <w:b/>
          <w:bCs/>
        </w:rPr>
        <w:t>, 0), 0)</w:t>
      </w:r>
    </w:p>
    <w:p w14:paraId="6BBCFCDF" w14:textId="77777777" w:rsidR="004557B0" w:rsidRPr="004557B0" w:rsidRDefault="004557B0" w:rsidP="004557B0">
      <w:pPr>
        <w:rPr>
          <w:b/>
          <w:bCs/>
        </w:rPr>
      </w:pPr>
      <w:r w:rsidRPr="004557B0">
        <w:rPr>
          <w:b/>
          <w:bCs/>
        </w:rPr>
        <w:lastRenderedPageBreak/>
        <w:t xml:space="preserve">  ) &gt; 0.06</w:t>
      </w:r>
    </w:p>
    <w:p w14:paraId="4C3DF44B" w14:textId="77777777" w:rsidR="004557B0" w:rsidRPr="004557B0" w:rsidRDefault="004557B0" w:rsidP="004557B0">
      <w:pPr>
        <w:rPr>
          <w:b/>
          <w:bCs/>
        </w:rPr>
      </w:pPr>
      <w:r w:rsidRPr="004557B0">
        <w:rPr>
          <w:b/>
          <w:bCs/>
        </w:rPr>
        <w:t>ORDER BY</w:t>
      </w:r>
    </w:p>
    <w:p w14:paraId="78E7E09F" w14:textId="7FD1AFB1" w:rsidR="004557B0" w:rsidRPr="004557B0" w:rsidRDefault="004557B0" w:rsidP="004557B0">
      <w:pPr>
        <w:rPr>
          <w:b/>
          <w:bCs/>
        </w:rPr>
      </w:pPr>
      <w:r w:rsidRPr="004557B0">
        <w:rPr>
          <w:b/>
          <w:bCs/>
        </w:rPr>
        <w:t xml:space="preserve">  </w:t>
      </w:r>
      <w:proofErr w:type="spellStart"/>
      <w:r w:rsidRPr="004557B0">
        <w:rPr>
          <w:b/>
          <w:bCs/>
        </w:rPr>
        <w:t>warranty_percentage</w:t>
      </w:r>
      <w:proofErr w:type="spellEnd"/>
      <w:r w:rsidRPr="004557B0">
        <w:rPr>
          <w:b/>
          <w:bCs/>
        </w:rPr>
        <w:t xml:space="preserve"> DESC NULLS LAST</w:t>
      </w:r>
    </w:p>
    <w:p w14:paraId="3575DA43" w14:textId="77777777" w:rsidR="00FF69F2" w:rsidRDefault="00FF69F2" w:rsidP="00FF69F2"/>
    <w:p w14:paraId="5DB78BC2" w14:textId="77777777" w:rsidR="00FF69F2" w:rsidRPr="00A86B5A" w:rsidRDefault="00FF69F2" w:rsidP="00A86B5A">
      <w:pPr>
        <w:rPr>
          <w:b/>
          <w:bCs/>
        </w:rPr>
      </w:pPr>
      <w:r w:rsidRPr="00A86B5A">
        <w:rPr>
          <w:b/>
          <w:bCs/>
        </w:rPr>
        <w:t>How many warranty claims does Anderson Truck Center have?</w:t>
      </w:r>
    </w:p>
    <w:p w14:paraId="5A2F86F5" w14:textId="77777777" w:rsidR="00FF69F2" w:rsidRDefault="00FF69F2" w:rsidP="00FF69F2"/>
    <w:p w14:paraId="7F13DB61" w14:textId="32042F0A" w:rsidR="00FF69F2" w:rsidRDefault="00FF69F2" w:rsidP="00FF69F2">
      <w:r>
        <w:rPr>
          <w:noProof/>
          <w14:ligatures w14:val="standardContextual"/>
        </w:rPr>
        <w:drawing>
          <wp:inline distT="0" distB="0" distL="0" distR="0" wp14:anchorId="658D6ECB" wp14:editId="36907A89">
            <wp:extent cx="5943600" cy="2637790"/>
            <wp:effectExtent l="0" t="0" r="0" b="3810"/>
            <wp:docPr id="2066943469"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3469" name="Picture 25"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14:paraId="6E3663DD" w14:textId="77777777" w:rsidR="004557B0" w:rsidRDefault="004557B0" w:rsidP="00FF69F2"/>
    <w:p w14:paraId="1435AC41" w14:textId="77777777" w:rsidR="004557B0" w:rsidRDefault="004557B0" w:rsidP="004557B0">
      <w:r>
        <w:t xml:space="preserve">If your results look different, paste this </w:t>
      </w:r>
      <w:proofErr w:type="spellStart"/>
      <w:r>
        <w:t>sql</w:t>
      </w:r>
      <w:proofErr w:type="spellEnd"/>
      <w:r>
        <w:t>:</w:t>
      </w:r>
    </w:p>
    <w:p w14:paraId="5C145CB6" w14:textId="77777777" w:rsidR="004557B0" w:rsidRDefault="004557B0" w:rsidP="00FF69F2"/>
    <w:p w14:paraId="533D9481" w14:textId="77777777" w:rsidR="004557B0" w:rsidRPr="004557B0" w:rsidRDefault="004557B0" w:rsidP="004557B0">
      <w:pPr>
        <w:rPr>
          <w:b/>
          <w:bCs/>
        </w:rPr>
      </w:pPr>
      <w:r w:rsidRPr="004557B0">
        <w:rPr>
          <w:b/>
          <w:bCs/>
        </w:rPr>
        <w:t>SELECT</w:t>
      </w:r>
    </w:p>
    <w:p w14:paraId="7C76EEBA" w14:textId="77777777" w:rsidR="004557B0" w:rsidRPr="004557B0" w:rsidRDefault="004557B0" w:rsidP="004557B0">
      <w:pPr>
        <w:rPr>
          <w:b/>
          <w:bCs/>
        </w:rPr>
      </w:pPr>
      <w:r w:rsidRPr="004557B0">
        <w:rPr>
          <w:b/>
          <w:bCs/>
        </w:rPr>
        <w:t xml:space="preserve">  </w:t>
      </w:r>
      <w:proofErr w:type="gramStart"/>
      <w:r w:rsidRPr="004557B0">
        <w:rPr>
          <w:b/>
          <w:bCs/>
        </w:rPr>
        <w:t>COUNT(</w:t>
      </w:r>
      <w:proofErr w:type="gramEnd"/>
      <w:r w:rsidRPr="004557B0">
        <w:rPr>
          <w:b/>
          <w:bCs/>
        </w:rPr>
        <w:t xml:space="preserve">*) AS </w:t>
      </w:r>
      <w:proofErr w:type="spellStart"/>
      <w:r w:rsidRPr="004557B0">
        <w:rPr>
          <w:b/>
          <w:bCs/>
        </w:rPr>
        <w:t>warranty_claims_count</w:t>
      </w:r>
      <w:proofErr w:type="spellEnd"/>
    </w:p>
    <w:p w14:paraId="79B15BEA" w14:textId="77777777" w:rsidR="004557B0" w:rsidRPr="004557B0" w:rsidRDefault="004557B0" w:rsidP="004557B0">
      <w:pPr>
        <w:rPr>
          <w:b/>
          <w:bCs/>
        </w:rPr>
      </w:pPr>
      <w:r w:rsidRPr="004557B0">
        <w:rPr>
          <w:b/>
          <w:bCs/>
        </w:rPr>
        <w:t>FROM</w:t>
      </w:r>
    </w:p>
    <w:p w14:paraId="24201413" w14:textId="77777777" w:rsidR="004557B0" w:rsidRPr="004557B0" w:rsidRDefault="004557B0" w:rsidP="004557B0">
      <w:pPr>
        <w:rPr>
          <w:b/>
          <w:bCs/>
        </w:rPr>
      </w:pPr>
      <w:r w:rsidRPr="004557B0">
        <w:rPr>
          <w:b/>
          <w:bCs/>
        </w:rPr>
        <w:t xml:space="preserve">  service AS </w:t>
      </w:r>
      <w:proofErr w:type="spellStart"/>
      <w:r w:rsidRPr="004557B0">
        <w:rPr>
          <w:b/>
          <w:bCs/>
        </w:rPr>
        <w:t>sv</w:t>
      </w:r>
      <w:proofErr w:type="spellEnd"/>
    </w:p>
    <w:p w14:paraId="7DAEDE50" w14:textId="77777777" w:rsidR="004557B0" w:rsidRPr="004557B0" w:rsidRDefault="004557B0" w:rsidP="004557B0">
      <w:pPr>
        <w:rPr>
          <w:b/>
          <w:bCs/>
        </w:rPr>
      </w:pPr>
      <w:r w:rsidRPr="004557B0">
        <w:rPr>
          <w:b/>
          <w:bCs/>
        </w:rPr>
        <w:t xml:space="preserve">  LEFT OUTER JOIN dealers AS d ON </w:t>
      </w:r>
      <w:proofErr w:type="spellStart"/>
      <w:proofErr w:type="gramStart"/>
      <w:r w:rsidRPr="004557B0">
        <w:rPr>
          <w:b/>
          <w:bCs/>
        </w:rPr>
        <w:t>sv.service</w:t>
      </w:r>
      <w:proofErr w:type="gramEnd"/>
      <w:r w:rsidRPr="004557B0">
        <w:rPr>
          <w:b/>
          <w:bCs/>
        </w:rPr>
        <w:t>_dealer_id</w:t>
      </w:r>
      <w:proofErr w:type="spellEnd"/>
      <w:r w:rsidRPr="004557B0">
        <w:rPr>
          <w:b/>
          <w:bCs/>
        </w:rPr>
        <w:t xml:space="preserve"> = </w:t>
      </w:r>
      <w:proofErr w:type="spellStart"/>
      <w:proofErr w:type="gramStart"/>
      <w:r w:rsidRPr="004557B0">
        <w:rPr>
          <w:b/>
          <w:bCs/>
        </w:rPr>
        <w:t>d.dealer</w:t>
      </w:r>
      <w:proofErr w:type="gramEnd"/>
      <w:r w:rsidRPr="004557B0">
        <w:rPr>
          <w:b/>
          <w:bCs/>
        </w:rPr>
        <w:t>_id</w:t>
      </w:r>
      <w:proofErr w:type="spellEnd"/>
    </w:p>
    <w:p w14:paraId="389392DB" w14:textId="77777777" w:rsidR="004557B0" w:rsidRPr="004557B0" w:rsidRDefault="004557B0" w:rsidP="004557B0">
      <w:pPr>
        <w:rPr>
          <w:b/>
          <w:bCs/>
        </w:rPr>
      </w:pPr>
      <w:proofErr w:type="gramStart"/>
      <w:r w:rsidRPr="004557B0">
        <w:rPr>
          <w:b/>
          <w:bCs/>
        </w:rPr>
        <w:t>WHERE</w:t>
      </w:r>
      <w:proofErr w:type="gramEnd"/>
    </w:p>
    <w:p w14:paraId="1075B5B3" w14:textId="77777777" w:rsidR="004557B0" w:rsidRPr="004557B0" w:rsidRDefault="004557B0" w:rsidP="004557B0">
      <w:pPr>
        <w:rPr>
          <w:b/>
          <w:bCs/>
        </w:rPr>
      </w:pPr>
      <w:r w:rsidRPr="004557B0">
        <w:rPr>
          <w:b/>
          <w:bCs/>
        </w:rPr>
        <w:t xml:space="preserve">  </w:t>
      </w:r>
      <w:proofErr w:type="spellStart"/>
      <w:r w:rsidRPr="004557B0">
        <w:rPr>
          <w:b/>
          <w:bCs/>
        </w:rPr>
        <w:t>d.dealer_name</w:t>
      </w:r>
      <w:proofErr w:type="spellEnd"/>
      <w:r w:rsidRPr="004557B0">
        <w:rPr>
          <w:b/>
          <w:bCs/>
        </w:rPr>
        <w:t xml:space="preserve"> = 'Anderson Truck Center'</w:t>
      </w:r>
    </w:p>
    <w:p w14:paraId="198A981E" w14:textId="0EC85B36" w:rsidR="004557B0" w:rsidRPr="004557B0" w:rsidRDefault="004557B0" w:rsidP="004557B0">
      <w:pPr>
        <w:rPr>
          <w:b/>
          <w:bCs/>
        </w:rPr>
      </w:pPr>
      <w:r w:rsidRPr="004557B0">
        <w:rPr>
          <w:b/>
          <w:bCs/>
        </w:rPr>
        <w:t xml:space="preserve">  AND </w:t>
      </w:r>
      <w:proofErr w:type="spellStart"/>
      <w:proofErr w:type="gramStart"/>
      <w:r w:rsidRPr="004557B0">
        <w:rPr>
          <w:b/>
          <w:bCs/>
        </w:rPr>
        <w:t>sv.service</w:t>
      </w:r>
      <w:proofErr w:type="gramEnd"/>
      <w:r w:rsidRPr="004557B0">
        <w:rPr>
          <w:b/>
          <w:bCs/>
        </w:rPr>
        <w:t>_type</w:t>
      </w:r>
      <w:proofErr w:type="spellEnd"/>
      <w:r w:rsidRPr="004557B0">
        <w:rPr>
          <w:b/>
          <w:bCs/>
        </w:rPr>
        <w:t xml:space="preserve"> = 'WARRANTY'</w:t>
      </w:r>
    </w:p>
    <w:p w14:paraId="39478E76" w14:textId="77777777" w:rsidR="00FF69F2" w:rsidRDefault="00FF69F2" w:rsidP="00FF69F2"/>
    <w:p w14:paraId="5B2F6B19" w14:textId="32283F30" w:rsidR="00FF69F2" w:rsidRDefault="00FF69F2" w:rsidP="00FF69F2">
      <w:r>
        <w:t>You should now have 4 Verified Queries saved.</w:t>
      </w:r>
    </w:p>
    <w:p w14:paraId="7B2301ED" w14:textId="77777777" w:rsidR="00FF69F2" w:rsidRDefault="00FF69F2" w:rsidP="00FF69F2"/>
    <w:p w14:paraId="0FA0B5C2" w14:textId="01AC75A6" w:rsidR="00FF69F2" w:rsidRPr="00FF69F2" w:rsidRDefault="00FF69F2" w:rsidP="00530169">
      <w:r>
        <w:rPr>
          <w:noProof/>
          <w14:ligatures w14:val="standardContextual"/>
        </w:rPr>
        <w:lastRenderedPageBreak/>
        <w:drawing>
          <wp:inline distT="0" distB="0" distL="0" distR="0" wp14:anchorId="502A050B" wp14:editId="179B296A">
            <wp:extent cx="5943600" cy="3412490"/>
            <wp:effectExtent l="0" t="0" r="0" b="3810"/>
            <wp:docPr id="104588000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80007" name="Picture 26"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550860D1" w14:textId="7F6AD8EB" w:rsidR="00D85DAD" w:rsidRPr="00C42115" w:rsidRDefault="00D85DAD" w:rsidP="00C42115">
      <w:pPr>
        <w:pStyle w:val="Heading3"/>
      </w:pPr>
      <w:bookmarkStart w:id="16" w:name="_Toc213070764"/>
      <w:r w:rsidRPr="00C42115">
        <w:t>Optional Additional Queries</w:t>
      </w:r>
      <w:bookmarkEnd w:id="16"/>
    </w:p>
    <w:p w14:paraId="579BB2FC" w14:textId="77777777" w:rsidR="00226760" w:rsidRPr="00226760" w:rsidRDefault="00226760" w:rsidP="00226760"/>
    <w:p w14:paraId="264A8ABA" w14:textId="77777777" w:rsidR="00B77737" w:rsidRPr="00A86B5A" w:rsidRDefault="00B77737" w:rsidP="00A86B5A">
      <w:pPr>
        <w:rPr>
          <w:b/>
          <w:bCs/>
        </w:rPr>
      </w:pPr>
      <w:r w:rsidRPr="00A86B5A">
        <w:rPr>
          <w:b/>
          <w:bCs/>
        </w:rPr>
        <w:t>What is the average warranty percentage by region?</w:t>
      </w:r>
    </w:p>
    <w:p w14:paraId="090DF74C" w14:textId="77777777" w:rsidR="00226760" w:rsidRDefault="00226760" w:rsidP="00D85DAD"/>
    <w:p w14:paraId="4EE417AB" w14:textId="0DE55E1F" w:rsidR="00D85DAD" w:rsidRDefault="00B77737" w:rsidP="00D85DAD">
      <w:pPr>
        <w:jc w:val="center"/>
      </w:pPr>
      <w:r>
        <w:rPr>
          <w:noProof/>
          <w14:ligatures w14:val="standardContextual"/>
        </w:rPr>
        <w:drawing>
          <wp:inline distT="0" distB="0" distL="0" distR="0" wp14:anchorId="3A771F22" wp14:editId="2B8F8ED8">
            <wp:extent cx="5943600" cy="2717165"/>
            <wp:effectExtent l="0" t="0" r="0" b="635"/>
            <wp:docPr id="136581264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2647" name="Picture 27"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39B7B13C" w14:textId="77777777" w:rsidR="00226760" w:rsidRPr="00226760" w:rsidRDefault="00226760" w:rsidP="00D85DAD">
      <w:pPr>
        <w:jc w:val="center"/>
        <w:rPr>
          <w:b/>
          <w:bCs/>
        </w:rPr>
      </w:pPr>
    </w:p>
    <w:p w14:paraId="08293A23" w14:textId="77777777" w:rsidR="00226760" w:rsidRDefault="00226760" w:rsidP="00D85DAD">
      <w:pPr>
        <w:rPr>
          <w:b/>
          <w:bCs/>
        </w:rPr>
      </w:pPr>
    </w:p>
    <w:p w14:paraId="01CAEC81" w14:textId="77777777" w:rsidR="00B77737" w:rsidRPr="00A86B5A" w:rsidRDefault="00B77737" w:rsidP="00B77737">
      <w:pPr>
        <w:shd w:val="clear" w:color="auto" w:fill="FFFFFF"/>
        <w:spacing w:line="270" w:lineRule="atLeast"/>
        <w:rPr>
          <w:b/>
          <w:bCs/>
        </w:rPr>
      </w:pPr>
      <w:r w:rsidRPr="00A86B5A">
        <w:rPr>
          <w:b/>
          <w:bCs/>
        </w:rPr>
        <w:t>Show me the top 3 most expensive warranty claims at Anderson Truck Center</w:t>
      </w:r>
    </w:p>
    <w:p w14:paraId="2D895707" w14:textId="77777777" w:rsidR="00226760" w:rsidRDefault="00226760" w:rsidP="00D85DAD"/>
    <w:p w14:paraId="4E3A7DBA" w14:textId="231B87F8" w:rsidR="00D85DAD" w:rsidRDefault="00B77737" w:rsidP="00D85DAD">
      <w:pPr>
        <w:jc w:val="center"/>
      </w:pPr>
      <w:r>
        <w:rPr>
          <w:noProof/>
          <w14:ligatures w14:val="standardContextual"/>
        </w:rPr>
        <w:lastRenderedPageBreak/>
        <w:drawing>
          <wp:inline distT="0" distB="0" distL="0" distR="0" wp14:anchorId="2D4A63AD" wp14:editId="6E937F82">
            <wp:extent cx="5943600" cy="2655570"/>
            <wp:effectExtent l="0" t="0" r="0" b="0"/>
            <wp:docPr id="47151064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10640" name="Picture 28"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p>
    <w:p w14:paraId="398D33C6" w14:textId="77777777" w:rsidR="00226760" w:rsidRDefault="00226760" w:rsidP="00D85DAD">
      <w:pPr>
        <w:jc w:val="center"/>
      </w:pPr>
    </w:p>
    <w:p w14:paraId="2E8BC45C" w14:textId="6B9FF54E" w:rsidR="00B77737" w:rsidRPr="00A86B5A" w:rsidRDefault="00B77737" w:rsidP="00D85DAD">
      <w:pPr>
        <w:rPr>
          <w:b/>
          <w:bCs/>
        </w:rPr>
      </w:pPr>
      <w:r w:rsidRPr="00A86B5A">
        <w:rPr>
          <w:b/>
          <w:bCs/>
        </w:rPr>
        <w:t>Show me vehicle models in descending order of numbers sold, next to their reliability rating and the total number of claims (warranty and repair) for each.</w:t>
      </w:r>
    </w:p>
    <w:p w14:paraId="0F224516" w14:textId="77777777" w:rsidR="00B77737" w:rsidRDefault="00B77737" w:rsidP="00D85DAD">
      <w:pPr>
        <w:rPr>
          <w:rFonts w:ascii="Roboto" w:hAnsi="Roboto"/>
          <w:color w:val="1E252F"/>
          <w:sz w:val="21"/>
          <w:szCs w:val="21"/>
          <w:shd w:val="clear" w:color="auto" w:fill="FFFFFF"/>
        </w:rPr>
      </w:pPr>
    </w:p>
    <w:p w14:paraId="14EE3C47" w14:textId="6B79D459" w:rsidR="00B77737" w:rsidRDefault="00B77737" w:rsidP="00D85DAD">
      <w:pPr>
        <w:rPr>
          <w:rFonts w:ascii="Roboto" w:hAnsi="Roboto"/>
          <w:b/>
          <w:bCs/>
          <w:color w:val="1E252F"/>
          <w:sz w:val="21"/>
          <w:szCs w:val="21"/>
          <w:shd w:val="clear" w:color="auto" w:fill="FFFFFF"/>
        </w:rPr>
      </w:pPr>
      <w:r>
        <w:rPr>
          <w:rFonts w:ascii="Roboto" w:hAnsi="Roboto"/>
          <w:b/>
          <w:bCs/>
          <w:noProof/>
          <w:color w:val="1E252F"/>
          <w:sz w:val="21"/>
          <w:szCs w:val="21"/>
          <w:shd w:val="clear" w:color="auto" w:fill="FFFFFF"/>
          <w14:ligatures w14:val="standardContextual"/>
        </w:rPr>
        <w:drawing>
          <wp:inline distT="0" distB="0" distL="0" distR="0" wp14:anchorId="3BD44D93" wp14:editId="73D5DD30">
            <wp:extent cx="5943600" cy="2660650"/>
            <wp:effectExtent l="0" t="0" r="0" b="6350"/>
            <wp:docPr id="835562501"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2501" name="Picture 29"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14:paraId="447A17C4" w14:textId="77777777" w:rsidR="00226760" w:rsidRPr="00226760" w:rsidRDefault="00226760" w:rsidP="00D85DAD">
      <w:pPr>
        <w:rPr>
          <w:rFonts w:ascii="Roboto" w:hAnsi="Roboto"/>
          <w:b/>
          <w:bCs/>
          <w:color w:val="1E252F"/>
          <w:sz w:val="21"/>
          <w:szCs w:val="21"/>
          <w:shd w:val="clear" w:color="auto" w:fill="FFFFFF"/>
        </w:rPr>
      </w:pPr>
    </w:p>
    <w:p w14:paraId="128E1CB9" w14:textId="364A0224" w:rsidR="00D85DAD" w:rsidRDefault="00D85DAD" w:rsidP="00E87A87">
      <w:pPr>
        <w:jc w:val="center"/>
      </w:pPr>
    </w:p>
    <w:p w14:paraId="59A65049" w14:textId="1101CD0B" w:rsidR="00B77737" w:rsidRPr="00A86B5A" w:rsidRDefault="00B77737" w:rsidP="00530169">
      <w:pPr>
        <w:rPr>
          <w:b/>
          <w:bCs/>
        </w:rPr>
      </w:pPr>
      <w:r w:rsidRPr="00A86B5A">
        <w:rPr>
          <w:b/>
          <w:bCs/>
        </w:rPr>
        <w:t>Show me technicians with PERFORMANCE_RATING below 3 and their warranty claim counts</w:t>
      </w:r>
    </w:p>
    <w:p w14:paraId="23679DDD" w14:textId="77777777" w:rsidR="00226760" w:rsidRPr="003D65BA" w:rsidRDefault="00226760" w:rsidP="003D65BA">
      <w:pPr>
        <w:shd w:val="clear" w:color="auto" w:fill="FFFFFF"/>
        <w:spacing w:line="270" w:lineRule="atLeast"/>
        <w:rPr>
          <w:rFonts w:asciiTheme="minorHAnsi" w:eastAsiaTheme="minorHAnsi" w:hAnsiTheme="minorHAnsi" w:cstheme="minorBidi"/>
          <w:kern w:val="2"/>
          <w14:ligatures w14:val="standardContextual"/>
        </w:rPr>
      </w:pPr>
    </w:p>
    <w:p w14:paraId="2C785F49" w14:textId="53D2D7E6" w:rsidR="003D65BA" w:rsidRDefault="00B77737" w:rsidP="003D65BA">
      <w:pPr>
        <w:jc w:val="center"/>
      </w:pPr>
      <w:r>
        <w:rPr>
          <w:noProof/>
          <w14:ligatures w14:val="standardContextual"/>
        </w:rPr>
        <w:lastRenderedPageBreak/>
        <w:drawing>
          <wp:inline distT="0" distB="0" distL="0" distR="0" wp14:anchorId="325AA5C5" wp14:editId="06E0A991">
            <wp:extent cx="5943600" cy="2713990"/>
            <wp:effectExtent l="0" t="0" r="0" b="3810"/>
            <wp:docPr id="144770311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3116" name="Picture 30"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14:paraId="3EF18968" w14:textId="77777777" w:rsidR="00B77737" w:rsidRDefault="00B77737" w:rsidP="003D65BA">
      <w:pPr>
        <w:jc w:val="center"/>
      </w:pPr>
    </w:p>
    <w:p w14:paraId="5183E3C1" w14:textId="329FE7A2" w:rsidR="00B77737" w:rsidRPr="00A86B5A" w:rsidRDefault="00B77737" w:rsidP="003D65BA">
      <w:pPr>
        <w:shd w:val="clear" w:color="auto" w:fill="FFFFFF"/>
        <w:spacing w:line="270" w:lineRule="atLeast"/>
        <w:rPr>
          <w:b/>
          <w:bCs/>
        </w:rPr>
      </w:pPr>
      <w:r w:rsidRPr="00A86B5A">
        <w:rPr>
          <w:b/>
          <w:bCs/>
        </w:rPr>
        <w:t>What parts are most frequently replaced under warranty across all dealers?</w:t>
      </w:r>
    </w:p>
    <w:p w14:paraId="21CFF2B5" w14:textId="77777777" w:rsidR="00B77737" w:rsidRDefault="00B77737" w:rsidP="003D65BA">
      <w:pPr>
        <w:shd w:val="clear" w:color="auto" w:fill="FFFFFF"/>
        <w:spacing w:line="270" w:lineRule="atLeast"/>
        <w:rPr>
          <w:rFonts w:ascii="Roboto" w:hAnsi="Roboto"/>
          <w:color w:val="1E252F"/>
          <w:sz w:val="21"/>
          <w:szCs w:val="21"/>
          <w:shd w:val="clear" w:color="auto" w:fill="FFFFFF"/>
        </w:rPr>
      </w:pPr>
    </w:p>
    <w:p w14:paraId="7BF2376E" w14:textId="22CF2790" w:rsidR="00B77737" w:rsidRDefault="00B77737" w:rsidP="003D65BA">
      <w:pPr>
        <w:shd w:val="clear" w:color="auto" w:fill="FFFFFF"/>
        <w:spacing w:line="270" w:lineRule="atLeast"/>
        <w:rPr>
          <w:rFonts w:asciiTheme="minorHAnsi" w:eastAsiaTheme="minorHAnsi" w:hAnsiTheme="minorHAnsi" w:cstheme="minorBidi"/>
          <w:b/>
          <w:bCs/>
          <w:kern w:val="2"/>
          <w14:ligatures w14:val="standardContextual"/>
        </w:rPr>
      </w:pPr>
      <w:r>
        <w:rPr>
          <w:rFonts w:asciiTheme="minorHAnsi" w:eastAsiaTheme="minorHAnsi" w:hAnsiTheme="minorHAnsi" w:cstheme="minorBidi"/>
          <w:b/>
          <w:bCs/>
          <w:noProof/>
          <w:kern w:val="2"/>
          <w14:ligatures w14:val="standardContextual"/>
        </w:rPr>
        <w:drawing>
          <wp:inline distT="0" distB="0" distL="0" distR="0" wp14:anchorId="002D9389" wp14:editId="797133E4">
            <wp:extent cx="5943600" cy="2242185"/>
            <wp:effectExtent l="0" t="0" r="0" b="5715"/>
            <wp:docPr id="1041654156"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54156" name="Picture 31"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74EE530B" w14:textId="77777777" w:rsidR="00226760" w:rsidRPr="003D65BA" w:rsidRDefault="00226760" w:rsidP="003D65BA">
      <w:pPr>
        <w:shd w:val="clear" w:color="auto" w:fill="FFFFFF"/>
        <w:spacing w:line="270" w:lineRule="atLeast"/>
        <w:rPr>
          <w:rFonts w:asciiTheme="minorHAnsi" w:eastAsiaTheme="minorHAnsi" w:hAnsiTheme="minorHAnsi" w:cstheme="minorBidi"/>
          <w:b/>
          <w:bCs/>
          <w:kern w:val="2"/>
          <w14:ligatures w14:val="standardContextual"/>
        </w:rPr>
      </w:pPr>
    </w:p>
    <w:p w14:paraId="2416FCB5" w14:textId="6D68A2AE" w:rsidR="003D65BA" w:rsidRDefault="003D65BA" w:rsidP="003D65BA">
      <w:pPr>
        <w:jc w:val="center"/>
      </w:pPr>
    </w:p>
    <w:p w14:paraId="4826B517" w14:textId="77777777" w:rsidR="00226760" w:rsidRDefault="00226760" w:rsidP="003D65BA">
      <w:pPr>
        <w:jc w:val="center"/>
      </w:pPr>
    </w:p>
    <w:p w14:paraId="5CE046EF" w14:textId="036D9C30" w:rsidR="003325D4" w:rsidRPr="00A86B5A" w:rsidRDefault="009900B1" w:rsidP="00530169">
      <w:pPr>
        <w:rPr>
          <w:b/>
          <w:bCs/>
        </w:rPr>
      </w:pPr>
      <w:r w:rsidRPr="00A86B5A">
        <w:rPr>
          <w:b/>
          <w:bCs/>
        </w:rPr>
        <w:t xml:space="preserve">Follow up question.  Do not include </w:t>
      </w:r>
      <w:proofErr w:type="spellStart"/>
      <w:r w:rsidRPr="00A86B5A">
        <w:rPr>
          <w:b/>
          <w:bCs/>
        </w:rPr>
        <w:t>start_date</w:t>
      </w:r>
      <w:proofErr w:type="spellEnd"/>
      <w:r w:rsidRPr="00A86B5A">
        <w:rPr>
          <w:b/>
          <w:bCs/>
        </w:rPr>
        <w:t xml:space="preserve"> or </w:t>
      </w:r>
      <w:proofErr w:type="spellStart"/>
      <w:r w:rsidRPr="00A86B5A">
        <w:rPr>
          <w:b/>
          <w:bCs/>
        </w:rPr>
        <w:t>end_date</w:t>
      </w:r>
      <w:proofErr w:type="spellEnd"/>
      <w:r w:rsidRPr="00A86B5A">
        <w:rPr>
          <w:b/>
          <w:bCs/>
        </w:rPr>
        <w:t xml:space="preserve"> and include average cost</w:t>
      </w:r>
    </w:p>
    <w:p w14:paraId="699B1DD5" w14:textId="77777777" w:rsidR="00226760" w:rsidRDefault="00226760" w:rsidP="003325D4">
      <w:pPr>
        <w:jc w:val="center"/>
      </w:pPr>
    </w:p>
    <w:p w14:paraId="364D1807" w14:textId="3A693C3A" w:rsidR="00226760" w:rsidRDefault="009900B1" w:rsidP="00315AAD">
      <w:r w:rsidRPr="00315AAD">
        <w:rPr>
          <w:noProof/>
        </w:rPr>
        <w:lastRenderedPageBreak/>
        <w:drawing>
          <wp:inline distT="0" distB="0" distL="0" distR="0" wp14:anchorId="72385C87" wp14:editId="28FA3C12">
            <wp:extent cx="5943600" cy="2668905"/>
            <wp:effectExtent l="0" t="0" r="0" b="0"/>
            <wp:docPr id="886755969"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5969" name="Picture 32"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14:paraId="0297AD0C" w14:textId="77777777" w:rsidR="00226760" w:rsidRDefault="00226760" w:rsidP="00226760"/>
    <w:p w14:paraId="736C7434" w14:textId="082A46D9" w:rsidR="00226760" w:rsidRDefault="009900B1" w:rsidP="00A86B5A">
      <w:r>
        <w:t xml:space="preserve">Good idea to click </w:t>
      </w:r>
      <w:r w:rsidRPr="00530169">
        <w:rPr>
          <w:b/>
          <w:bCs/>
        </w:rPr>
        <w:t>Save</w:t>
      </w:r>
      <w:r>
        <w:t>, before leaving Analyst.</w:t>
      </w:r>
    </w:p>
    <w:p w14:paraId="0B168678" w14:textId="77777777" w:rsidR="00A86B5A" w:rsidRDefault="00A86B5A" w:rsidP="00A86B5A"/>
    <w:p w14:paraId="115BFF97" w14:textId="77777777" w:rsidR="00226760" w:rsidRPr="00226760" w:rsidRDefault="00226760" w:rsidP="00226760"/>
    <w:p w14:paraId="581F4852" w14:textId="383E8F2E" w:rsidR="003325D4" w:rsidRDefault="00311475" w:rsidP="00C42115">
      <w:pPr>
        <w:pStyle w:val="Heading2"/>
      </w:pPr>
      <w:bookmarkStart w:id="17" w:name="_Toc213070765"/>
      <w:r w:rsidRPr="00C42115">
        <w:t>Build Search Service on TECHNICIAN_NOTES with the GUI</w:t>
      </w:r>
      <w:bookmarkEnd w:id="17"/>
    </w:p>
    <w:p w14:paraId="174D74EC" w14:textId="60C4986F" w:rsidR="007A061E" w:rsidRDefault="007A061E" w:rsidP="007A061E">
      <w:pPr>
        <w:jc w:val="center"/>
      </w:pPr>
      <w:r>
        <w:rPr>
          <w:noProof/>
          <w14:ligatures w14:val="standardContextual"/>
        </w:rPr>
        <w:drawing>
          <wp:inline distT="0" distB="0" distL="0" distR="0" wp14:anchorId="7118CFE2" wp14:editId="73B2220D">
            <wp:extent cx="3632200" cy="1672908"/>
            <wp:effectExtent l="0" t="0" r="0" b="3810"/>
            <wp:docPr id="1931676269" name="Picture 6" descr="A diagram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76269" name="Picture 6" descr="A diagram of a softwar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2438" cy="1691441"/>
                    </a:xfrm>
                    <a:prstGeom prst="rect">
                      <a:avLst/>
                    </a:prstGeom>
                  </pic:spPr>
                </pic:pic>
              </a:graphicData>
            </a:graphic>
          </wp:inline>
        </w:drawing>
      </w:r>
    </w:p>
    <w:p w14:paraId="24572C5C" w14:textId="77777777" w:rsidR="007A061E" w:rsidRPr="007A061E" w:rsidRDefault="007A061E" w:rsidP="007A061E"/>
    <w:p w14:paraId="3C5B075B" w14:textId="7056C88D" w:rsidR="00226760" w:rsidRDefault="009900B1" w:rsidP="00226760">
      <w:pPr>
        <w:rPr>
          <w:u w:val="single"/>
        </w:rPr>
      </w:pPr>
      <w:r w:rsidRPr="00A86B5A">
        <w:rPr>
          <w:u w:val="single"/>
        </w:rPr>
        <w:t>Why Search Technical Notes?</w:t>
      </w:r>
    </w:p>
    <w:p w14:paraId="53268788" w14:textId="77777777" w:rsidR="00A86B5A" w:rsidRPr="00A86B5A" w:rsidRDefault="00A86B5A" w:rsidP="00226760">
      <w:pPr>
        <w:rPr>
          <w:u w:val="single"/>
        </w:rPr>
      </w:pPr>
    </w:p>
    <w:p w14:paraId="1C44A007" w14:textId="77777777" w:rsidR="009900B1" w:rsidRPr="00A86B5A" w:rsidRDefault="009900B1" w:rsidP="009900B1">
      <w:pPr>
        <w:shd w:val="clear" w:color="auto" w:fill="FFFFFF"/>
        <w:spacing w:line="270" w:lineRule="atLeast"/>
      </w:pPr>
      <w:r w:rsidRPr="00A86B5A">
        <w:t>Fraud isn't just about numbers—it's in the documentation. Lazy notes like "P0420 code. Fixed." vs detailed notes like "P0420 diagnosed. Catalytic converter tested at 0.52V (out of spec). Replaced per diagnostic procedure." Search lets us find patterns in ~25K text records.</w:t>
      </w:r>
    </w:p>
    <w:p w14:paraId="297ACBCB" w14:textId="77777777" w:rsidR="009900B1" w:rsidRPr="00226760" w:rsidRDefault="009900B1" w:rsidP="00226760"/>
    <w:p w14:paraId="152EF00A" w14:textId="4C1AB806" w:rsidR="00311475" w:rsidRDefault="00311475" w:rsidP="003325D4">
      <w:r>
        <w:t xml:space="preserve">Go to </w:t>
      </w:r>
      <w:r w:rsidRPr="00A86B5A">
        <w:rPr>
          <w:b/>
          <w:bCs/>
        </w:rPr>
        <w:t>AI &amp; MI</w:t>
      </w:r>
      <w:r>
        <w:t xml:space="preserve"> </w:t>
      </w:r>
      <w:r>
        <w:sym w:font="Wingdings" w:char="F0E0"/>
      </w:r>
      <w:r>
        <w:t xml:space="preserve"> </w:t>
      </w:r>
      <w:r w:rsidRPr="00A86B5A">
        <w:rPr>
          <w:b/>
          <w:bCs/>
        </w:rPr>
        <w:t>Cortex Search</w:t>
      </w:r>
      <w:r>
        <w:t xml:space="preserve"> </w:t>
      </w:r>
      <w:r>
        <w:sym w:font="Wingdings" w:char="F0E0"/>
      </w:r>
      <w:r>
        <w:t xml:space="preserve"> </w:t>
      </w:r>
      <w:r w:rsidRPr="00A86B5A">
        <w:rPr>
          <w:b/>
          <w:bCs/>
        </w:rPr>
        <w:t>Create</w:t>
      </w:r>
    </w:p>
    <w:p w14:paraId="2F2DDE84" w14:textId="77777777" w:rsidR="00226760" w:rsidRDefault="00226760" w:rsidP="003325D4"/>
    <w:p w14:paraId="3D6A1D76" w14:textId="5032A1BE" w:rsidR="00311475" w:rsidRDefault="009900B1" w:rsidP="00311475">
      <w:pPr>
        <w:jc w:val="center"/>
      </w:pPr>
      <w:r>
        <w:rPr>
          <w:noProof/>
          <w14:ligatures w14:val="standardContextual"/>
        </w:rPr>
        <w:lastRenderedPageBreak/>
        <w:drawing>
          <wp:inline distT="0" distB="0" distL="0" distR="0" wp14:anchorId="3DC398AB" wp14:editId="32274E79">
            <wp:extent cx="5943600" cy="3432175"/>
            <wp:effectExtent l="0" t="0" r="0" b="0"/>
            <wp:docPr id="16496491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916" name="Picture 33"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587EA0C9" w14:textId="77777777" w:rsidR="00226760" w:rsidRDefault="00226760" w:rsidP="00311475">
      <w:pPr>
        <w:jc w:val="center"/>
      </w:pPr>
    </w:p>
    <w:p w14:paraId="4CC224AF" w14:textId="5D79E143" w:rsidR="00311475" w:rsidRDefault="00311475" w:rsidP="00311475">
      <w:r>
        <w:t xml:space="preserve">Pick your Database and Schema and name your service </w:t>
      </w:r>
      <w:r w:rsidRPr="00311475">
        <w:rPr>
          <w:b/>
          <w:bCs/>
        </w:rPr>
        <w:t>TECH_NOTES_SEARCH</w:t>
      </w:r>
      <w:r>
        <w:t xml:space="preserve">, then click </w:t>
      </w:r>
      <w:r w:rsidRPr="00311475">
        <w:rPr>
          <w:b/>
          <w:bCs/>
        </w:rPr>
        <w:t>Next</w:t>
      </w:r>
      <w:r>
        <w:t>.</w:t>
      </w:r>
    </w:p>
    <w:p w14:paraId="35E2B687" w14:textId="77777777" w:rsidR="00226760" w:rsidRDefault="00226760" w:rsidP="00311475"/>
    <w:p w14:paraId="434390BA" w14:textId="3529DD3D" w:rsidR="00311475" w:rsidRDefault="009900B1" w:rsidP="00311475">
      <w:pPr>
        <w:jc w:val="center"/>
      </w:pPr>
      <w:r>
        <w:rPr>
          <w:noProof/>
          <w14:ligatures w14:val="standardContextual"/>
        </w:rPr>
        <w:drawing>
          <wp:inline distT="0" distB="0" distL="0" distR="0" wp14:anchorId="42DFAF0A" wp14:editId="7B922F23">
            <wp:extent cx="5943600" cy="3407410"/>
            <wp:effectExtent l="0" t="0" r="0" b="0"/>
            <wp:docPr id="1693266196"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6196" name="Picture 34"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p>
    <w:p w14:paraId="59C8EB6B" w14:textId="77777777" w:rsidR="00226760" w:rsidRDefault="00226760" w:rsidP="00311475">
      <w:pPr>
        <w:jc w:val="center"/>
      </w:pPr>
    </w:p>
    <w:p w14:paraId="1230E6F1" w14:textId="77777777" w:rsidR="00226760" w:rsidRDefault="00226760" w:rsidP="00311475"/>
    <w:p w14:paraId="39DF603D" w14:textId="77777777" w:rsidR="00226760" w:rsidRDefault="00226760" w:rsidP="00311475"/>
    <w:p w14:paraId="2DB05250" w14:textId="77777777" w:rsidR="00226760" w:rsidRDefault="00226760" w:rsidP="00311475"/>
    <w:p w14:paraId="7B242D11" w14:textId="497BCE90" w:rsidR="00311475" w:rsidRDefault="00311475" w:rsidP="00311475">
      <w:r>
        <w:t xml:space="preserve">Select the </w:t>
      </w:r>
      <w:r w:rsidRPr="00311475">
        <w:rPr>
          <w:b/>
          <w:bCs/>
        </w:rPr>
        <w:t>SERVICE</w:t>
      </w:r>
      <w:r>
        <w:t xml:space="preserve"> Table, then click </w:t>
      </w:r>
      <w:r w:rsidRPr="00311475">
        <w:rPr>
          <w:b/>
          <w:bCs/>
        </w:rPr>
        <w:t>Next</w:t>
      </w:r>
      <w:r>
        <w:t>.</w:t>
      </w:r>
    </w:p>
    <w:p w14:paraId="5DA007D4" w14:textId="77777777" w:rsidR="00226760" w:rsidRDefault="00226760" w:rsidP="00311475"/>
    <w:p w14:paraId="3C1FA9F1" w14:textId="1F436B94" w:rsidR="00311475" w:rsidRDefault="009900B1" w:rsidP="00311475">
      <w:pPr>
        <w:jc w:val="center"/>
      </w:pPr>
      <w:r>
        <w:rPr>
          <w:noProof/>
          <w14:ligatures w14:val="standardContextual"/>
        </w:rPr>
        <w:drawing>
          <wp:inline distT="0" distB="0" distL="0" distR="0" wp14:anchorId="7FFD72D9" wp14:editId="6E137591">
            <wp:extent cx="5943600" cy="3413125"/>
            <wp:effectExtent l="0" t="0" r="0" b="3175"/>
            <wp:docPr id="1724529760"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29760" name="Picture 35"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7DC6A446" w14:textId="77777777" w:rsidR="00226760" w:rsidRDefault="00226760" w:rsidP="00311475">
      <w:pPr>
        <w:jc w:val="center"/>
      </w:pPr>
    </w:p>
    <w:p w14:paraId="4671A366" w14:textId="4B33ACAF" w:rsidR="00311475" w:rsidRDefault="00311475" w:rsidP="00311475">
      <w:r>
        <w:t xml:space="preserve">Select </w:t>
      </w:r>
      <w:r w:rsidRPr="00311475">
        <w:rPr>
          <w:b/>
          <w:bCs/>
        </w:rPr>
        <w:t>TECHNICIAN_NOTES</w:t>
      </w:r>
      <w:r>
        <w:t xml:space="preserve"> as the search column, then click </w:t>
      </w:r>
      <w:r w:rsidRPr="00311475">
        <w:rPr>
          <w:b/>
          <w:bCs/>
        </w:rPr>
        <w:t>Next</w:t>
      </w:r>
      <w:r>
        <w:t>.</w:t>
      </w:r>
      <w:r w:rsidR="009900B1">
        <w:t xml:space="preserve">  This is the unstructured text field we want to analyze.</w:t>
      </w:r>
    </w:p>
    <w:p w14:paraId="33FE3D53" w14:textId="77777777" w:rsidR="00226760" w:rsidRDefault="00226760" w:rsidP="00311475"/>
    <w:p w14:paraId="7F37A76B" w14:textId="1BAAD63B" w:rsidR="00311475" w:rsidRDefault="00C83B4A" w:rsidP="00311475">
      <w:pPr>
        <w:jc w:val="center"/>
      </w:pPr>
      <w:r>
        <w:rPr>
          <w:noProof/>
          <w14:ligatures w14:val="standardContextual"/>
        </w:rPr>
        <w:drawing>
          <wp:inline distT="0" distB="0" distL="0" distR="0" wp14:anchorId="43040140" wp14:editId="2F0CCF36">
            <wp:extent cx="5943600" cy="3413125"/>
            <wp:effectExtent l="0" t="0" r="0" b="3175"/>
            <wp:docPr id="1443140900"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40900" name="Picture 36"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38D19AA2" w14:textId="77777777" w:rsidR="00226760" w:rsidRDefault="00226760" w:rsidP="00311475">
      <w:pPr>
        <w:jc w:val="center"/>
      </w:pPr>
    </w:p>
    <w:p w14:paraId="214A7A92" w14:textId="184CEB38" w:rsidR="00311475" w:rsidRDefault="00311475" w:rsidP="00311475">
      <w:r>
        <w:t xml:space="preserve">Select </w:t>
      </w:r>
      <w:r w:rsidRPr="00311475">
        <w:rPr>
          <w:b/>
          <w:bCs/>
        </w:rPr>
        <w:t>SERVICE_TYPE</w:t>
      </w:r>
      <w:r>
        <w:t xml:space="preserve"> as </w:t>
      </w:r>
      <w:r w:rsidR="00C83B4A">
        <w:t>the attribute</w:t>
      </w:r>
      <w:r>
        <w:t xml:space="preserve">, then click </w:t>
      </w:r>
      <w:r w:rsidRPr="00311475">
        <w:rPr>
          <w:b/>
          <w:bCs/>
        </w:rPr>
        <w:t>Next</w:t>
      </w:r>
      <w:r>
        <w:t>.</w:t>
      </w:r>
      <w:r w:rsidR="00C83B4A">
        <w:t xml:space="preserve">  This lets us filter searches.  We want to filter by service type to analyze warranty vs maintenance records separately. </w:t>
      </w:r>
    </w:p>
    <w:p w14:paraId="3A7F707B" w14:textId="59E881C2" w:rsidR="0071163E" w:rsidRDefault="0071163E" w:rsidP="0071163E">
      <w:pPr>
        <w:jc w:val="center"/>
      </w:pPr>
    </w:p>
    <w:p w14:paraId="0AC9BE9F" w14:textId="0BF050B0" w:rsidR="00C83B4A" w:rsidRDefault="00C83B4A" w:rsidP="0071163E">
      <w:pPr>
        <w:jc w:val="center"/>
      </w:pPr>
      <w:r>
        <w:rPr>
          <w:noProof/>
          <w14:ligatures w14:val="standardContextual"/>
        </w:rPr>
        <w:drawing>
          <wp:inline distT="0" distB="0" distL="0" distR="0" wp14:anchorId="1D542DE8" wp14:editId="4E79BB21">
            <wp:extent cx="5943600" cy="3373120"/>
            <wp:effectExtent l="0" t="0" r="0" b="5080"/>
            <wp:docPr id="1892521809"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21809" name="Picture 37"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34514CF0" w14:textId="77777777" w:rsidR="00226760" w:rsidRDefault="00226760" w:rsidP="0071163E">
      <w:pPr>
        <w:jc w:val="center"/>
      </w:pPr>
    </w:p>
    <w:p w14:paraId="60A52633" w14:textId="2B06F520" w:rsidR="00C83B4A" w:rsidRPr="00A86B5A" w:rsidRDefault="0071163E" w:rsidP="00C83B4A">
      <w:pPr>
        <w:shd w:val="clear" w:color="auto" w:fill="FFFFFF"/>
        <w:spacing w:line="270" w:lineRule="atLeast"/>
      </w:pPr>
      <w:r>
        <w:t xml:space="preserve">Select </w:t>
      </w:r>
      <w:r w:rsidR="00C83B4A">
        <w:rPr>
          <w:b/>
          <w:bCs/>
        </w:rPr>
        <w:t>SERVICE_ID, SERVICE_DEALER_ID, TECHNICIAN_ID, SERVICE_DATE and SERVICE_AMOUNT</w:t>
      </w:r>
      <w:r>
        <w:t xml:space="preserve"> as select columns, then click </w:t>
      </w:r>
      <w:r w:rsidRPr="0071163E">
        <w:rPr>
          <w:b/>
          <w:bCs/>
        </w:rPr>
        <w:t>Next</w:t>
      </w:r>
      <w:r>
        <w:t>.</w:t>
      </w:r>
      <w:r w:rsidR="00C83B4A">
        <w:t xml:space="preserve">  </w:t>
      </w:r>
      <w:r w:rsidR="00C83B4A" w:rsidRPr="00A86B5A">
        <w:t>When search finds a match, these columns appear in results so we can see context and enable technician, dealer, etc. analysis.</w:t>
      </w:r>
    </w:p>
    <w:p w14:paraId="6B32F375" w14:textId="3AB768EA" w:rsidR="0071163E" w:rsidRDefault="0071163E" w:rsidP="0071163E"/>
    <w:p w14:paraId="06FD0003" w14:textId="70662AF6" w:rsidR="00226760" w:rsidRDefault="00C83B4A" w:rsidP="0071163E">
      <w:r>
        <w:rPr>
          <w:noProof/>
          <w14:ligatures w14:val="standardContextual"/>
        </w:rPr>
        <w:lastRenderedPageBreak/>
        <w:drawing>
          <wp:inline distT="0" distB="0" distL="0" distR="0" wp14:anchorId="1A8B0892" wp14:editId="0B26117E">
            <wp:extent cx="5943600" cy="3390900"/>
            <wp:effectExtent l="0" t="0" r="0" b="0"/>
            <wp:docPr id="1146974349"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74349" name="Picture 38"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3B4A6706" w14:textId="2DB5F95A" w:rsidR="0071163E" w:rsidRDefault="0071163E" w:rsidP="0071163E">
      <w:pPr>
        <w:jc w:val="center"/>
      </w:pPr>
    </w:p>
    <w:p w14:paraId="29E186F3" w14:textId="77777777" w:rsidR="00226760" w:rsidRDefault="00226760" w:rsidP="0071163E">
      <w:pPr>
        <w:jc w:val="center"/>
      </w:pPr>
    </w:p>
    <w:p w14:paraId="11AC2BF2" w14:textId="654BF318" w:rsidR="0071163E" w:rsidRDefault="0071163E" w:rsidP="0071163E">
      <w:r>
        <w:t xml:space="preserve">Select an available Warehouse for indexing, click </w:t>
      </w:r>
      <w:r w:rsidRPr="0071163E">
        <w:rPr>
          <w:b/>
          <w:bCs/>
        </w:rPr>
        <w:t>Create</w:t>
      </w:r>
      <w:r>
        <w:t>.</w:t>
      </w:r>
      <w:r w:rsidR="00C83B4A">
        <w:t xml:space="preserve">  Note this may need to be a different Warehouse than the one you’ve been using for everything else.</w:t>
      </w:r>
    </w:p>
    <w:p w14:paraId="26848D0F" w14:textId="77777777" w:rsidR="00C83B4A" w:rsidRDefault="00C83B4A" w:rsidP="0071163E"/>
    <w:p w14:paraId="558C34CD" w14:textId="6544A902" w:rsidR="0071163E" w:rsidRDefault="00C83B4A" w:rsidP="0071163E">
      <w:pPr>
        <w:jc w:val="center"/>
      </w:pPr>
      <w:r>
        <w:rPr>
          <w:noProof/>
          <w14:ligatures w14:val="standardContextual"/>
        </w:rPr>
        <w:drawing>
          <wp:inline distT="0" distB="0" distL="0" distR="0" wp14:anchorId="07E07779" wp14:editId="345DBCF0">
            <wp:extent cx="5943600" cy="3441700"/>
            <wp:effectExtent l="0" t="0" r="0" b="0"/>
            <wp:docPr id="697022771" name="Picture 39"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22771" name="Picture 39" descr="A screenshot of a search box&#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14:paraId="275742D9" w14:textId="77777777" w:rsidR="00226760" w:rsidRDefault="00226760" w:rsidP="0071163E">
      <w:pPr>
        <w:jc w:val="center"/>
      </w:pPr>
    </w:p>
    <w:p w14:paraId="535FB10D" w14:textId="4E37049A" w:rsidR="0071163E" w:rsidRDefault="0071163E" w:rsidP="0071163E">
      <w:r>
        <w:lastRenderedPageBreak/>
        <w:t xml:space="preserve">When Serving changes to </w:t>
      </w:r>
      <w:r w:rsidRPr="00A86B5A">
        <w:rPr>
          <w:b/>
          <w:bCs/>
        </w:rPr>
        <w:t>ACTIVE</w:t>
      </w:r>
      <w:r>
        <w:t xml:space="preserve"> (may take a few minutes</w:t>
      </w:r>
      <w:r w:rsidR="00DC3518">
        <w:t xml:space="preserve">, try hitting refresh </w:t>
      </w:r>
      <w:r w:rsidR="008626C6">
        <w:t>button after a minute or two</w:t>
      </w:r>
      <w:r>
        <w:t xml:space="preserve">), click the </w:t>
      </w:r>
      <w:r w:rsidRPr="00A86B5A">
        <w:rPr>
          <w:b/>
          <w:bCs/>
        </w:rPr>
        <w:t>Playground</w:t>
      </w:r>
      <w:r>
        <w:t xml:space="preserve"> button.</w:t>
      </w:r>
    </w:p>
    <w:p w14:paraId="43095936" w14:textId="77777777" w:rsidR="00226760" w:rsidRDefault="00226760" w:rsidP="0071163E"/>
    <w:p w14:paraId="106548CC" w14:textId="1D9B919F" w:rsidR="0071163E" w:rsidRDefault="00C83B4A" w:rsidP="003B3392">
      <w:pPr>
        <w:jc w:val="center"/>
      </w:pPr>
      <w:r>
        <w:rPr>
          <w:noProof/>
          <w14:ligatures w14:val="standardContextual"/>
        </w:rPr>
        <w:drawing>
          <wp:inline distT="0" distB="0" distL="0" distR="0" wp14:anchorId="45B75FC3" wp14:editId="70E5A0FB">
            <wp:extent cx="5943600" cy="2902585"/>
            <wp:effectExtent l="0" t="0" r="0" b="5715"/>
            <wp:docPr id="171851552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15520" name="Picture 40"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7AB768C3" w14:textId="77777777" w:rsidR="00226760" w:rsidRDefault="00226760" w:rsidP="003B3392">
      <w:pPr>
        <w:jc w:val="center"/>
      </w:pPr>
    </w:p>
    <w:p w14:paraId="17FA10DE" w14:textId="77777777" w:rsidR="00226760" w:rsidRDefault="00226760" w:rsidP="003B3392"/>
    <w:p w14:paraId="13D30032" w14:textId="7ADEBCAA" w:rsidR="00C42115" w:rsidRDefault="00C42115" w:rsidP="00C42115">
      <w:pPr>
        <w:pStyle w:val="Heading3"/>
      </w:pPr>
      <w:bookmarkStart w:id="18" w:name="_Toc213070766"/>
      <w:r>
        <w:t>Test TECHNICIAN_NOTES_SEARCH</w:t>
      </w:r>
      <w:bookmarkEnd w:id="18"/>
    </w:p>
    <w:p w14:paraId="6BB9D623" w14:textId="315DA767" w:rsidR="007A061E" w:rsidRPr="007A061E" w:rsidRDefault="007A061E" w:rsidP="007A061E">
      <w:pPr>
        <w:jc w:val="center"/>
      </w:pPr>
    </w:p>
    <w:p w14:paraId="4BEDD12B" w14:textId="77777777" w:rsidR="00277D8A" w:rsidRPr="00530169" w:rsidRDefault="00277D8A" w:rsidP="00277D8A">
      <w:pPr>
        <w:rPr>
          <w:b/>
          <w:bCs/>
        </w:rPr>
      </w:pPr>
      <w:r>
        <w:t xml:space="preserve">Add the </w:t>
      </w:r>
      <w:r w:rsidRPr="00530169">
        <w:rPr>
          <w:b/>
          <w:bCs/>
        </w:rPr>
        <w:t>SERVICE_TYPE, SERVICE_ID, SERVICE_DATE</w:t>
      </w:r>
      <w:r>
        <w:t xml:space="preserve"> and </w:t>
      </w:r>
      <w:r w:rsidRPr="00530169">
        <w:rPr>
          <w:b/>
          <w:bCs/>
        </w:rPr>
        <w:t>SERVICE_AMOUNTS</w:t>
      </w:r>
      <w:r>
        <w:t xml:space="preserve"> columns.  Filter on SERVICE_TYPE = MAINTENANCE.  Search for </w:t>
      </w:r>
      <w:r w:rsidRPr="00530169">
        <w:rPr>
          <w:b/>
          <w:bCs/>
        </w:rPr>
        <w:t xml:space="preserve">customer refused maintenance.  </w:t>
      </w:r>
    </w:p>
    <w:p w14:paraId="1336DFC0" w14:textId="77777777" w:rsidR="00A86B5A" w:rsidRPr="00A86B5A" w:rsidRDefault="00A86B5A" w:rsidP="00A86B5A"/>
    <w:p w14:paraId="53DF1FA8" w14:textId="4DF3E912" w:rsidR="003B3392" w:rsidRDefault="008253DE" w:rsidP="003B3392">
      <w:pPr>
        <w:jc w:val="center"/>
      </w:pPr>
      <w:r>
        <w:rPr>
          <w:noProof/>
          <w14:ligatures w14:val="standardContextual"/>
        </w:rPr>
        <w:lastRenderedPageBreak/>
        <w:drawing>
          <wp:inline distT="0" distB="0" distL="0" distR="0" wp14:anchorId="761D802A" wp14:editId="0D2B8E4C">
            <wp:extent cx="5943600" cy="3425825"/>
            <wp:effectExtent l="0" t="0" r="0" b="3175"/>
            <wp:docPr id="298881274"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1274" name="Picture 41"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3BF8EFEC" w14:textId="77777777" w:rsidR="003B3392" w:rsidRDefault="003B3392" w:rsidP="005C5FEF">
      <w:pPr>
        <w:pStyle w:val="Heading2"/>
      </w:pPr>
    </w:p>
    <w:p w14:paraId="542A75E6" w14:textId="621CC508" w:rsidR="003B3392" w:rsidRDefault="003F750C" w:rsidP="005C5FEF">
      <w:pPr>
        <w:pStyle w:val="Heading2"/>
      </w:pPr>
      <w:bookmarkStart w:id="19" w:name="_Toc213070767"/>
      <w:r>
        <w:t>Create Document Search</w:t>
      </w:r>
      <w:r w:rsidR="005C5FEF">
        <w:t xml:space="preserve"> Service with SQL</w:t>
      </w:r>
      <w:bookmarkEnd w:id="19"/>
    </w:p>
    <w:p w14:paraId="37D98498" w14:textId="1899D910" w:rsidR="00226760" w:rsidRPr="00226760" w:rsidRDefault="007A061E" w:rsidP="007A061E">
      <w:pPr>
        <w:jc w:val="center"/>
      </w:pPr>
      <w:r>
        <w:rPr>
          <w:noProof/>
          <w14:ligatures w14:val="standardContextual"/>
        </w:rPr>
        <w:drawing>
          <wp:inline distT="0" distB="0" distL="0" distR="0" wp14:anchorId="6128FD6C" wp14:editId="43AD8AC9">
            <wp:extent cx="3149600" cy="1450633"/>
            <wp:effectExtent l="0" t="0" r="0" b="0"/>
            <wp:docPr id="1209848125" name="Picture 7" descr="A diagram of a softwar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8125" name="Picture 7" descr="A diagram of a software diagram&#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10334" cy="1478606"/>
                    </a:xfrm>
                    <a:prstGeom prst="rect">
                      <a:avLst/>
                    </a:prstGeom>
                  </pic:spPr>
                </pic:pic>
              </a:graphicData>
            </a:graphic>
          </wp:inline>
        </w:drawing>
      </w:r>
    </w:p>
    <w:p w14:paraId="7C812930" w14:textId="1EBB4B83" w:rsidR="008253DE" w:rsidRDefault="008253DE" w:rsidP="003B3392">
      <w:pPr>
        <w:rPr>
          <w:u w:val="single"/>
        </w:rPr>
      </w:pPr>
      <w:r w:rsidRPr="00A86B5A">
        <w:rPr>
          <w:u w:val="single"/>
        </w:rPr>
        <w:t>Why Document Search?</w:t>
      </w:r>
    </w:p>
    <w:p w14:paraId="19985CF8" w14:textId="77777777" w:rsidR="00A86B5A" w:rsidRPr="00A86B5A" w:rsidRDefault="00A86B5A" w:rsidP="003B3392">
      <w:pPr>
        <w:rPr>
          <w:u w:val="single"/>
        </w:rPr>
      </w:pPr>
    </w:p>
    <w:p w14:paraId="36A40AF9" w14:textId="401B77B0" w:rsidR="008253DE" w:rsidRPr="00A86B5A" w:rsidRDefault="008253DE" w:rsidP="008253DE">
      <w:pPr>
        <w:shd w:val="clear" w:color="auto" w:fill="FFFFFF"/>
        <w:spacing w:line="270" w:lineRule="atLeast"/>
      </w:pPr>
      <w:r w:rsidRPr="00A86B5A">
        <w:t>We have 5 PDF service guides (T2000, T4000, T6000, T8000, T9000) and 1 warranty policy</w:t>
      </w:r>
      <w:r w:rsidR="00AA091D">
        <w:t xml:space="preserve"> PDF</w:t>
      </w:r>
      <w:r w:rsidRPr="00A86B5A">
        <w:t>. The agent needs to search these to verify if technicians followed proper procedures. We'll extract text, chunk it, and index it.</w:t>
      </w:r>
    </w:p>
    <w:p w14:paraId="65D80A8C" w14:textId="77777777" w:rsidR="008253DE" w:rsidRDefault="008253DE" w:rsidP="003B3392"/>
    <w:p w14:paraId="0145915D" w14:textId="71BB50D5" w:rsidR="008253DE" w:rsidRDefault="008253DE" w:rsidP="003B3392">
      <w:r>
        <w:t xml:space="preserve">Since these documents currently reside in a stage, and not a table, we </w:t>
      </w:r>
      <w:r w:rsidR="00277D8A">
        <w:t>must</w:t>
      </w:r>
      <w:r>
        <w:t xml:space="preserve"> extract and chunk the data into tables before creating a search service on top of it.  Here we will use SQL instead of the GUI.</w:t>
      </w:r>
    </w:p>
    <w:p w14:paraId="17A89090" w14:textId="77777777" w:rsidR="008253DE" w:rsidRDefault="008253DE" w:rsidP="003B3392"/>
    <w:p w14:paraId="1FE4A407" w14:textId="564747EC" w:rsidR="003F750C" w:rsidRDefault="003F750C" w:rsidP="003B3392">
      <w:proofErr w:type="gramStart"/>
      <w:r>
        <w:t>Open up</w:t>
      </w:r>
      <w:proofErr w:type="gramEnd"/>
      <w:r>
        <w:t xml:space="preserve"> a new </w:t>
      </w:r>
      <w:proofErr w:type="spellStart"/>
      <w:r>
        <w:t>sql</w:t>
      </w:r>
      <w:proofErr w:type="spellEnd"/>
      <w:r>
        <w:t xml:space="preserve"> worksheet.  Name it </w:t>
      </w:r>
      <w:r w:rsidRPr="00277D8A">
        <w:rPr>
          <w:b/>
          <w:bCs/>
        </w:rPr>
        <w:t>Workshop Doc Search</w:t>
      </w:r>
      <w:r>
        <w:t xml:space="preserve">.  </w:t>
      </w:r>
      <w:r w:rsidR="006745EC">
        <w:t xml:space="preserve">Copy the code from the </w:t>
      </w:r>
      <w:proofErr w:type="spellStart"/>
      <w:r w:rsidR="006745EC">
        <w:t>Document_Search.sql</w:t>
      </w:r>
      <w:proofErr w:type="spellEnd"/>
      <w:r w:rsidR="006745EC">
        <w:t xml:space="preserve"> file located at </w:t>
      </w:r>
      <w:r w:rsidR="006745EC" w:rsidRPr="006745EC">
        <w:t>https://github.com/azbarbarian2020/truck-warranty-fraud-workshop-V2/blob/main/scripts/Document_Search.sql</w:t>
      </w:r>
    </w:p>
    <w:p w14:paraId="5159ADA1" w14:textId="77777777" w:rsidR="00773C0B" w:rsidRDefault="00773C0B" w:rsidP="003B3392"/>
    <w:p w14:paraId="16A1D017" w14:textId="401AB2A0" w:rsidR="003F750C" w:rsidRPr="003F750C" w:rsidRDefault="007A061E" w:rsidP="003F750C">
      <w:pPr>
        <w:pStyle w:val="NoSpacing"/>
        <w:rPr>
          <w:b/>
          <w:bCs/>
        </w:rPr>
      </w:pPr>
      <w:r>
        <w:rPr>
          <w:b/>
          <w:bCs/>
        </w:rPr>
        <w:lastRenderedPageBreak/>
        <w:t xml:space="preserve">NOTE:  Make sure to change the USE DATABASE and USE SCHEMA to match your environment.  </w:t>
      </w:r>
    </w:p>
    <w:p w14:paraId="51EB73A1" w14:textId="75FA1D32" w:rsidR="006745EC" w:rsidRDefault="00C42115" w:rsidP="00C42115">
      <w:pPr>
        <w:pStyle w:val="Heading3"/>
      </w:pPr>
      <w:bookmarkStart w:id="20" w:name="_Toc213070768"/>
      <w:r>
        <w:t>Extract Text</w:t>
      </w:r>
      <w:bookmarkEnd w:id="20"/>
    </w:p>
    <w:p w14:paraId="5C055C37" w14:textId="77777777" w:rsidR="00C42115" w:rsidRDefault="00C42115" w:rsidP="008253DE">
      <w:pPr>
        <w:shd w:val="clear" w:color="auto" w:fill="FFFFFF"/>
        <w:spacing w:line="270" w:lineRule="atLeast"/>
        <w:rPr>
          <w:rFonts w:ascii="Menlo" w:hAnsi="Menlo" w:cs="Menlo"/>
          <w:color w:val="008000"/>
          <w:sz w:val="18"/>
          <w:szCs w:val="18"/>
        </w:rPr>
      </w:pPr>
    </w:p>
    <w:p w14:paraId="236C1019" w14:textId="3B4EE072" w:rsidR="008253DE" w:rsidRPr="00A86B5A" w:rsidRDefault="006745EC" w:rsidP="008253DE">
      <w:pPr>
        <w:shd w:val="clear" w:color="auto" w:fill="FFFFFF"/>
        <w:spacing w:line="270" w:lineRule="atLeast"/>
      </w:pPr>
      <w:r w:rsidRPr="00A86B5A">
        <w:t xml:space="preserve">Run the code under </w:t>
      </w:r>
      <w:r w:rsidRPr="007A061E">
        <w:rPr>
          <w:b/>
          <w:bCs/>
        </w:rPr>
        <w:t>STEP 1: Extract Text</w:t>
      </w:r>
      <w:r w:rsidRPr="00A86B5A">
        <w:t xml:space="preserve">.  This will create a </w:t>
      </w:r>
      <w:r w:rsidRPr="007A061E">
        <w:rPr>
          <w:b/>
          <w:bCs/>
        </w:rPr>
        <w:t>RAW_TEXT</w:t>
      </w:r>
      <w:r w:rsidRPr="00A86B5A">
        <w:t xml:space="preserve"> table you should see in your Database Explorer.  </w:t>
      </w:r>
    </w:p>
    <w:p w14:paraId="615340F0" w14:textId="77777777" w:rsidR="006745EC" w:rsidRPr="00A86B5A" w:rsidRDefault="006745EC" w:rsidP="008253DE">
      <w:pPr>
        <w:shd w:val="clear" w:color="auto" w:fill="FFFFFF"/>
        <w:spacing w:line="270" w:lineRule="atLeast"/>
      </w:pPr>
    </w:p>
    <w:p w14:paraId="6B899419" w14:textId="77777777" w:rsidR="00277D8A" w:rsidRDefault="006745EC" w:rsidP="006745EC">
      <w:pPr>
        <w:shd w:val="clear" w:color="auto" w:fill="FFFFFF"/>
        <w:spacing w:line="270" w:lineRule="atLeast"/>
        <w:rPr>
          <w:u w:val="single"/>
        </w:rPr>
      </w:pPr>
      <w:r w:rsidRPr="00277D8A">
        <w:rPr>
          <w:u w:val="single"/>
        </w:rPr>
        <w:t xml:space="preserve">Why Extract Text?  </w:t>
      </w:r>
    </w:p>
    <w:p w14:paraId="5715D89E" w14:textId="77777777" w:rsidR="00277D8A" w:rsidRPr="00277D8A" w:rsidRDefault="00277D8A" w:rsidP="006745EC">
      <w:pPr>
        <w:shd w:val="clear" w:color="auto" w:fill="FFFFFF"/>
        <w:spacing w:line="270" w:lineRule="atLeast"/>
        <w:rPr>
          <w:u w:val="single"/>
        </w:rPr>
      </w:pPr>
    </w:p>
    <w:p w14:paraId="55B72B8B" w14:textId="3A18FC08" w:rsidR="006745EC" w:rsidRPr="00A86B5A" w:rsidRDefault="006745EC" w:rsidP="006745EC">
      <w:pPr>
        <w:shd w:val="clear" w:color="auto" w:fill="FFFFFF"/>
        <w:spacing w:line="270" w:lineRule="atLeast"/>
      </w:pPr>
      <w:r w:rsidRPr="00A86B5A">
        <w:t xml:space="preserve">We use the </w:t>
      </w:r>
      <w:proofErr w:type="spellStart"/>
      <w:r w:rsidRPr="007A061E">
        <w:rPr>
          <w:b/>
          <w:bCs/>
        </w:rPr>
        <w:t>Cortex.PARSE_DOCUMENT</w:t>
      </w:r>
      <w:proofErr w:type="spellEnd"/>
      <w:r w:rsidRPr="00A86B5A">
        <w:t xml:space="preserve"> function to take all the text from the files in our stage and place them in a table.</w:t>
      </w:r>
    </w:p>
    <w:p w14:paraId="14AEAB65" w14:textId="77777777" w:rsidR="006745EC" w:rsidRDefault="006745EC" w:rsidP="008253DE">
      <w:pPr>
        <w:shd w:val="clear" w:color="auto" w:fill="FFFFFF"/>
        <w:spacing w:line="270" w:lineRule="atLeast"/>
        <w:rPr>
          <w:rFonts w:ascii="Menlo" w:hAnsi="Menlo" w:cs="Menlo"/>
          <w:color w:val="008000"/>
          <w:sz w:val="18"/>
          <w:szCs w:val="18"/>
        </w:rPr>
      </w:pPr>
    </w:p>
    <w:p w14:paraId="2BC4202D" w14:textId="77777777" w:rsidR="006745EC" w:rsidRDefault="006745EC" w:rsidP="008253DE">
      <w:pPr>
        <w:shd w:val="clear" w:color="auto" w:fill="FFFFFF"/>
        <w:spacing w:line="270" w:lineRule="atLeast"/>
        <w:rPr>
          <w:rFonts w:ascii="Menlo" w:hAnsi="Menlo" w:cs="Menlo"/>
          <w:color w:val="008000"/>
          <w:sz w:val="18"/>
          <w:szCs w:val="18"/>
        </w:rPr>
      </w:pPr>
    </w:p>
    <w:p w14:paraId="3274F129" w14:textId="10FE82A0" w:rsidR="006745EC" w:rsidRDefault="006745EC" w:rsidP="008253DE">
      <w:pPr>
        <w:shd w:val="clear" w:color="auto" w:fill="FFFFFF"/>
        <w:spacing w:line="270" w:lineRule="atLeast"/>
        <w:rPr>
          <w:rFonts w:ascii="Menlo" w:hAnsi="Menlo" w:cs="Menlo"/>
          <w:color w:val="000000"/>
          <w:sz w:val="18"/>
          <w:szCs w:val="18"/>
        </w:rPr>
      </w:pPr>
      <w:r>
        <w:rPr>
          <w:rFonts w:ascii="Menlo" w:hAnsi="Menlo" w:cs="Menlo"/>
          <w:noProof/>
          <w:color w:val="000000"/>
          <w:sz w:val="18"/>
          <w:szCs w:val="18"/>
          <w14:ligatures w14:val="standardContextual"/>
        </w:rPr>
        <w:drawing>
          <wp:inline distT="0" distB="0" distL="0" distR="0" wp14:anchorId="0EE5EDF9" wp14:editId="60FAFD51">
            <wp:extent cx="5943600" cy="3297555"/>
            <wp:effectExtent l="0" t="0" r="0" b="4445"/>
            <wp:docPr id="904738187"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38187" name="Picture 42"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79A8F97A" w14:textId="77777777" w:rsidR="006745EC" w:rsidRDefault="006745EC" w:rsidP="008253DE">
      <w:pPr>
        <w:shd w:val="clear" w:color="auto" w:fill="FFFFFF"/>
        <w:spacing w:line="270" w:lineRule="atLeast"/>
        <w:rPr>
          <w:rFonts w:ascii="Menlo" w:hAnsi="Menlo" w:cs="Menlo"/>
          <w:color w:val="000000"/>
          <w:sz w:val="18"/>
          <w:szCs w:val="18"/>
        </w:rPr>
      </w:pPr>
    </w:p>
    <w:p w14:paraId="1ED2E25E" w14:textId="77777777" w:rsidR="006745EC" w:rsidRDefault="006745EC" w:rsidP="008253DE">
      <w:pPr>
        <w:shd w:val="clear" w:color="auto" w:fill="FFFFFF"/>
        <w:spacing w:line="270" w:lineRule="atLeast"/>
        <w:rPr>
          <w:rFonts w:ascii="Menlo" w:hAnsi="Menlo" w:cs="Menlo"/>
          <w:color w:val="000000"/>
          <w:sz w:val="18"/>
          <w:szCs w:val="18"/>
        </w:rPr>
      </w:pPr>
    </w:p>
    <w:p w14:paraId="58B8B47B" w14:textId="35242531" w:rsidR="003F750C" w:rsidRDefault="00C42115" w:rsidP="007B4230">
      <w:pPr>
        <w:pStyle w:val="Heading3"/>
      </w:pPr>
      <w:bookmarkStart w:id="21" w:name="_Toc213070769"/>
      <w:r>
        <w:t>Chunk Text</w:t>
      </w:r>
      <w:bookmarkEnd w:id="21"/>
    </w:p>
    <w:p w14:paraId="50EA6B94" w14:textId="77777777" w:rsidR="00C42115" w:rsidRDefault="00C42115" w:rsidP="003F750C">
      <w:pPr>
        <w:pStyle w:val="NoSpacing"/>
        <w:rPr>
          <w:b/>
          <w:bCs/>
        </w:rPr>
      </w:pPr>
    </w:p>
    <w:p w14:paraId="736BF9F7" w14:textId="08AA984B" w:rsidR="006745EC" w:rsidRDefault="006745EC" w:rsidP="003F750C">
      <w:pPr>
        <w:pStyle w:val="NoSpacing"/>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Next run the code under </w:t>
      </w:r>
      <w:r w:rsidRPr="007A061E">
        <w:rPr>
          <w:rFonts w:ascii="Times New Roman" w:eastAsia="Times New Roman" w:hAnsi="Times New Roman" w:cs="Times New Roman"/>
          <w:b/>
          <w:bCs/>
          <w:kern w:val="0"/>
          <w14:ligatures w14:val="none"/>
        </w:rPr>
        <w:t>STEP 2: Chunk Text</w:t>
      </w:r>
    </w:p>
    <w:p w14:paraId="506D6B24" w14:textId="77777777" w:rsidR="006745EC" w:rsidRDefault="006745EC" w:rsidP="003F750C">
      <w:pPr>
        <w:pStyle w:val="NoSpacing"/>
        <w:rPr>
          <w:rFonts w:ascii="Times New Roman" w:eastAsia="Times New Roman" w:hAnsi="Times New Roman" w:cs="Times New Roman"/>
          <w:kern w:val="0"/>
          <w14:ligatures w14:val="none"/>
        </w:rPr>
      </w:pPr>
    </w:p>
    <w:p w14:paraId="404DA9E8" w14:textId="77777777" w:rsidR="00A86B5A" w:rsidRPr="00A86B5A" w:rsidRDefault="006745EC" w:rsidP="006745EC">
      <w:pPr>
        <w:shd w:val="clear" w:color="auto" w:fill="FFFFFF"/>
        <w:spacing w:line="270" w:lineRule="atLeast"/>
        <w:rPr>
          <w:u w:val="single"/>
        </w:rPr>
      </w:pPr>
      <w:r w:rsidRPr="00A86B5A">
        <w:rPr>
          <w:u w:val="single"/>
        </w:rPr>
        <w:t xml:space="preserve">Why Chunking?  </w:t>
      </w:r>
    </w:p>
    <w:p w14:paraId="747CC5DB" w14:textId="77777777" w:rsidR="00A86B5A" w:rsidRDefault="00A86B5A" w:rsidP="006745EC">
      <w:pPr>
        <w:shd w:val="clear" w:color="auto" w:fill="FFFFFF"/>
        <w:spacing w:line="270" w:lineRule="atLeast"/>
      </w:pPr>
    </w:p>
    <w:p w14:paraId="11723E7B" w14:textId="7E7BF541" w:rsidR="006745EC" w:rsidRPr="00A86B5A" w:rsidRDefault="006745EC" w:rsidP="006745EC">
      <w:pPr>
        <w:shd w:val="clear" w:color="auto" w:fill="FFFFFF"/>
        <w:spacing w:line="270" w:lineRule="atLeast"/>
      </w:pPr>
      <w:r w:rsidRPr="00A86B5A">
        <w:t xml:space="preserve">PDFs are too large to search as single documents. We split them into 1500-character chunks with 200-character overlap for context.  The </w:t>
      </w:r>
      <w:r w:rsidRPr="007A061E">
        <w:rPr>
          <w:b/>
          <w:bCs/>
        </w:rPr>
        <w:t>CORTEX.SPLIT_TEXT_RECURSIVE_CHARACTER</w:t>
      </w:r>
      <w:r w:rsidRPr="00A86B5A">
        <w:t xml:space="preserve"> function makes this easy.</w:t>
      </w:r>
    </w:p>
    <w:p w14:paraId="0049341D" w14:textId="66D3A768" w:rsidR="006745EC" w:rsidRDefault="006745EC" w:rsidP="003F750C">
      <w:pPr>
        <w:pStyle w:val="NoSpacing"/>
        <w:rPr>
          <w:rFonts w:ascii="Times New Roman" w:eastAsia="Times New Roman" w:hAnsi="Times New Roman" w:cs="Times New Roman"/>
          <w:kern w:val="0"/>
          <w14:ligatures w14:val="none"/>
        </w:rPr>
      </w:pPr>
    </w:p>
    <w:p w14:paraId="732AF21A" w14:textId="4159AA6C" w:rsidR="006745EC" w:rsidRPr="00530169" w:rsidRDefault="006745EC" w:rsidP="003F750C">
      <w:pPr>
        <w:pStyle w:val="NoSpacing"/>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27EBCCCC" wp14:editId="322F707B">
            <wp:extent cx="5943600" cy="3168015"/>
            <wp:effectExtent l="0" t="0" r="0" b="0"/>
            <wp:docPr id="1573494436"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94436" name="Picture 43"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inline>
        </w:drawing>
      </w:r>
    </w:p>
    <w:p w14:paraId="04F66B2F" w14:textId="77777777" w:rsidR="006745EC" w:rsidRPr="003F750C" w:rsidRDefault="006745EC" w:rsidP="003F750C">
      <w:pPr>
        <w:pStyle w:val="NoSpacing"/>
        <w:rPr>
          <w:b/>
          <w:bCs/>
        </w:rPr>
      </w:pPr>
    </w:p>
    <w:p w14:paraId="7A7D2532" w14:textId="77777777" w:rsidR="006745EC" w:rsidRDefault="006745EC" w:rsidP="003F750C">
      <w:pPr>
        <w:pStyle w:val="NoSpacing"/>
        <w:rPr>
          <w:rFonts w:ascii="Times New Roman" w:eastAsia="Times New Roman" w:hAnsi="Times New Roman" w:cs="Times New Roman"/>
          <w:b/>
          <w:bCs/>
          <w:kern w:val="0"/>
          <w14:ligatures w14:val="none"/>
        </w:rPr>
      </w:pPr>
    </w:p>
    <w:p w14:paraId="795AFF56" w14:textId="7B9474DB" w:rsidR="00C42115" w:rsidRPr="007B4230" w:rsidRDefault="00C42115" w:rsidP="007B4230">
      <w:pPr>
        <w:pStyle w:val="Heading3"/>
      </w:pPr>
      <w:bookmarkStart w:id="22" w:name="_Toc213070770"/>
      <w:r w:rsidRPr="007B4230">
        <w:t>Create Search Service</w:t>
      </w:r>
      <w:bookmarkEnd w:id="22"/>
    </w:p>
    <w:p w14:paraId="6BDC004C" w14:textId="77777777" w:rsidR="00C42115" w:rsidRDefault="00C42115" w:rsidP="003F750C">
      <w:pPr>
        <w:pStyle w:val="NoSpacing"/>
      </w:pPr>
    </w:p>
    <w:p w14:paraId="11B100D5" w14:textId="1CB1CB96" w:rsidR="006745EC" w:rsidRPr="00A86B5A" w:rsidRDefault="00C72357" w:rsidP="003F750C">
      <w:pPr>
        <w:pStyle w:val="NoSpacing"/>
        <w:rPr>
          <w:rFonts w:ascii="Times New Roman" w:eastAsia="Times New Roman" w:hAnsi="Times New Roman" w:cs="Times New Roman"/>
          <w:kern w:val="0"/>
          <w14:ligatures w14:val="none"/>
        </w:rPr>
      </w:pPr>
      <w:r w:rsidRPr="00A86B5A">
        <w:rPr>
          <w:rFonts w:ascii="Times New Roman" w:eastAsia="Times New Roman" w:hAnsi="Times New Roman" w:cs="Times New Roman"/>
          <w:kern w:val="0"/>
          <w14:ligatures w14:val="none"/>
        </w:rPr>
        <w:t xml:space="preserve">Now that we’ve extracted and chunked the </w:t>
      </w:r>
      <w:proofErr w:type="gramStart"/>
      <w:r w:rsidRPr="00A86B5A">
        <w:rPr>
          <w:rFonts w:ascii="Times New Roman" w:eastAsia="Times New Roman" w:hAnsi="Times New Roman" w:cs="Times New Roman"/>
          <w:kern w:val="0"/>
          <w14:ligatures w14:val="none"/>
        </w:rPr>
        <w:t>text</w:t>
      </w:r>
      <w:proofErr w:type="gramEnd"/>
      <w:r w:rsidRPr="00A86B5A">
        <w:rPr>
          <w:rFonts w:ascii="Times New Roman" w:eastAsia="Times New Roman" w:hAnsi="Times New Roman" w:cs="Times New Roman"/>
          <w:kern w:val="0"/>
          <w14:ligatures w14:val="none"/>
        </w:rPr>
        <w:t xml:space="preserve"> we can create our Search Service on top of the </w:t>
      </w:r>
      <w:r w:rsidRPr="007A061E">
        <w:rPr>
          <w:rFonts w:ascii="Times New Roman" w:eastAsia="Times New Roman" w:hAnsi="Times New Roman" w:cs="Times New Roman"/>
          <w:b/>
          <w:bCs/>
          <w:kern w:val="0"/>
          <w14:ligatures w14:val="none"/>
        </w:rPr>
        <w:t>CHUNKED_TEXT</w:t>
      </w:r>
      <w:r w:rsidRPr="00A86B5A">
        <w:rPr>
          <w:rFonts w:ascii="Times New Roman" w:eastAsia="Times New Roman" w:hAnsi="Times New Roman" w:cs="Times New Roman"/>
          <w:kern w:val="0"/>
          <w14:ligatures w14:val="none"/>
        </w:rPr>
        <w:t xml:space="preserve"> table.  Run the code under </w:t>
      </w:r>
      <w:r w:rsidRPr="007A061E">
        <w:rPr>
          <w:rFonts w:ascii="Times New Roman" w:eastAsia="Times New Roman" w:hAnsi="Times New Roman" w:cs="Times New Roman"/>
          <w:b/>
          <w:bCs/>
          <w:kern w:val="0"/>
          <w14:ligatures w14:val="none"/>
        </w:rPr>
        <w:t>STEP 3: Create Search Service</w:t>
      </w:r>
      <w:r w:rsidRPr="00A86B5A">
        <w:rPr>
          <w:rFonts w:ascii="Times New Roman" w:eastAsia="Times New Roman" w:hAnsi="Times New Roman" w:cs="Times New Roman"/>
          <w:kern w:val="0"/>
          <w14:ligatures w14:val="none"/>
        </w:rPr>
        <w:t xml:space="preserve"> and validate success with the test query at the bottom.</w:t>
      </w:r>
    </w:p>
    <w:p w14:paraId="726107F1" w14:textId="77777777" w:rsidR="00C72357" w:rsidRDefault="00C72357" w:rsidP="003F750C">
      <w:pPr>
        <w:pStyle w:val="NoSpacing"/>
      </w:pPr>
    </w:p>
    <w:p w14:paraId="5D722194" w14:textId="7B0A3990" w:rsidR="00C72357" w:rsidRPr="00530169" w:rsidRDefault="00C72357" w:rsidP="003F750C">
      <w:pPr>
        <w:pStyle w:val="NoSpacing"/>
      </w:pPr>
      <w:r>
        <w:rPr>
          <w:noProof/>
        </w:rPr>
        <w:drawing>
          <wp:inline distT="0" distB="0" distL="0" distR="0" wp14:anchorId="524F3AAE" wp14:editId="76E4A2F7">
            <wp:extent cx="5943600" cy="3419475"/>
            <wp:effectExtent l="0" t="0" r="0" b="0"/>
            <wp:docPr id="160698239"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8239" name="Picture 44"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6617A422" w14:textId="0CB24486" w:rsidR="00B340E7" w:rsidRDefault="00B340E7" w:rsidP="00C42115">
      <w:pPr>
        <w:pStyle w:val="Heading2"/>
      </w:pPr>
      <w:bookmarkStart w:id="23" w:name="_Toc213070771"/>
      <w:r>
        <w:lastRenderedPageBreak/>
        <w:t>Build Agent</w:t>
      </w:r>
      <w:bookmarkEnd w:id="23"/>
    </w:p>
    <w:p w14:paraId="466CA81A" w14:textId="77777777" w:rsidR="007A061E" w:rsidRDefault="007A061E" w:rsidP="007A061E"/>
    <w:p w14:paraId="48212A37" w14:textId="458A5A41" w:rsidR="007A061E" w:rsidRPr="007A061E" w:rsidRDefault="007A061E" w:rsidP="007A061E">
      <w:pPr>
        <w:jc w:val="center"/>
      </w:pPr>
      <w:r>
        <w:rPr>
          <w:noProof/>
          <w14:ligatures w14:val="standardContextual"/>
        </w:rPr>
        <w:drawing>
          <wp:inline distT="0" distB="0" distL="0" distR="0" wp14:anchorId="67B551EB" wp14:editId="3DD230F9">
            <wp:extent cx="3130550" cy="1441859"/>
            <wp:effectExtent l="0" t="0" r="0" b="6350"/>
            <wp:docPr id="646420161" name="Picture 8"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20161" name="Picture 8" descr="A diagram of a software flow&#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2187" cy="1474853"/>
                    </a:xfrm>
                    <a:prstGeom prst="rect">
                      <a:avLst/>
                    </a:prstGeom>
                  </pic:spPr>
                </pic:pic>
              </a:graphicData>
            </a:graphic>
          </wp:inline>
        </w:drawing>
      </w:r>
    </w:p>
    <w:p w14:paraId="7353E631" w14:textId="77777777" w:rsidR="00C72357" w:rsidRDefault="00C72357" w:rsidP="00C72357"/>
    <w:p w14:paraId="7A3CC60E" w14:textId="2A5767B5" w:rsidR="00C72357" w:rsidRDefault="00C72357" w:rsidP="00C72357">
      <w:pPr>
        <w:rPr>
          <w:u w:val="single"/>
        </w:rPr>
      </w:pPr>
      <w:r w:rsidRPr="00A86B5A">
        <w:rPr>
          <w:u w:val="single"/>
        </w:rPr>
        <w:t xml:space="preserve">Why an Agent?  </w:t>
      </w:r>
    </w:p>
    <w:p w14:paraId="7C7CD352" w14:textId="77777777" w:rsidR="00A86B5A" w:rsidRPr="00A86B5A" w:rsidRDefault="00A86B5A" w:rsidP="00A86B5A">
      <w:pPr>
        <w:rPr>
          <w:u w:val="single"/>
        </w:rPr>
      </w:pPr>
    </w:p>
    <w:p w14:paraId="4FB9FA4A" w14:textId="77777777" w:rsidR="00C72357" w:rsidRPr="00A86B5A" w:rsidRDefault="00C72357" w:rsidP="00C72357">
      <w:pPr>
        <w:shd w:val="clear" w:color="auto" w:fill="FFFFFF"/>
        <w:spacing w:line="270" w:lineRule="atLeast"/>
      </w:pPr>
      <w:r w:rsidRPr="00A86B5A">
        <w:t>We now have three AI capabilities: Analyst (numbers), Note Search (text quality), and Document Search (compliance). An agent orchestrates these into a cohesive fraud investigation.</w:t>
      </w:r>
    </w:p>
    <w:p w14:paraId="28EF7135" w14:textId="77777777" w:rsidR="00C72357" w:rsidRPr="00C72357" w:rsidRDefault="00C72357" w:rsidP="00530169"/>
    <w:p w14:paraId="083B0117" w14:textId="77777777" w:rsidR="00226760" w:rsidRPr="00226760" w:rsidRDefault="00226760" w:rsidP="00226760"/>
    <w:p w14:paraId="04EFFF15" w14:textId="27DA2D70" w:rsidR="00B340E7" w:rsidRDefault="00B340E7" w:rsidP="00B340E7">
      <w:r>
        <w:t xml:space="preserve">Go to </w:t>
      </w:r>
      <w:r w:rsidRPr="00A86B5A">
        <w:rPr>
          <w:b/>
          <w:bCs/>
        </w:rPr>
        <w:t>AI &amp; ML</w:t>
      </w:r>
      <w:r>
        <w:t xml:space="preserve"> </w:t>
      </w:r>
      <w:r>
        <w:sym w:font="Wingdings" w:char="F0E0"/>
      </w:r>
      <w:r>
        <w:t xml:space="preserve"> </w:t>
      </w:r>
      <w:r w:rsidRPr="00A86B5A">
        <w:rPr>
          <w:b/>
          <w:bCs/>
        </w:rPr>
        <w:t>Agents</w:t>
      </w:r>
      <w:r>
        <w:t xml:space="preserve"> </w:t>
      </w:r>
      <w:r>
        <w:sym w:font="Wingdings" w:char="F0E0"/>
      </w:r>
      <w:r>
        <w:t xml:space="preserve"> </w:t>
      </w:r>
      <w:r w:rsidRPr="00A86B5A">
        <w:rPr>
          <w:b/>
          <w:bCs/>
        </w:rPr>
        <w:t>Create agent</w:t>
      </w:r>
    </w:p>
    <w:p w14:paraId="1C5962E1" w14:textId="77777777" w:rsidR="00226760" w:rsidRDefault="00226760" w:rsidP="00B340E7"/>
    <w:p w14:paraId="48947CF4" w14:textId="10282C21" w:rsidR="00B340E7" w:rsidRDefault="00C72357" w:rsidP="00B340E7">
      <w:pPr>
        <w:jc w:val="center"/>
      </w:pPr>
      <w:r>
        <w:rPr>
          <w:noProof/>
          <w14:ligatures w14:val="standardContextual"/>
        </w:rPr>
        <w:drawing>
          <wp:inline distT="0" distB="0" distL="0" distR="0" wp14:anchorId="0A4898D2" wp14:editId="325B62A8">
            <wp:extent cx="5943600" cy="3425825"/>
            <wp:effectExtent l="0" t="0" r="0" b="3175"/>
            <wp:docPr id="150397543"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543" name="Picture 45"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3DAF1164" w14:textId="77777777" w:rsidR="00226760" w:rsidRDefault="00226760" w:rsidP="00B340E7">
      <w:pPr>
        <w:jc w:val="center"/>
      </w:pPr>
    </w:p>
    <w:p w14:paraId="26803EF6" w14:textId="5AA2932E" w:rsidR="00C72357" w:rsidRDefault="00C72357" w:rsidP="00B340E7">
      <w:r>
        <w:t>NOTE:  If you are in a new environment that hasn’t enabled Snowflake Intelligence you will see a message like the one shown below.</w:t>
      </w:r>
    </w:p>
    <w:p w14:paraId="7B87383D" w14:textId="77777777" w:rsidR="00C72357" w:rsidRDefault="00C72357" w:rsidP="00B340E7"/>
    <w:p w14:paraId="5C67E189" w14:textId="64BF7A3A" w:rsidR="00C72357" w:rsidRDefault="00C72357" w:rsidP="00B340E7">
      <w:r>
        <w:rPr>
          <w:noProof/>
          <w14:ligatures w14:val="standardContextual"/>
        </w:rPr>
        <w:lastRenderedPageBreak/>
        <w:drawing>
          <wp:inline distT="0" distB="0" distL="0" distR="0" wp14:anchorId="20C0E3A8" wp14:editId="6E684CE8">
            <wp:extent cx="5943600" cy="3413760"/>
            <wp:effectExtent l="0" t="0" r="0" b="2540"/>
            <wp:docPr id="1138193723"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93723" name="Picture 46"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42331AA2" w14:textId="77777777" w:rsidR="00C72357" w:rsidRDefault="00C72357" w:rsidP="00B340E7"/>
    <w:p w14:paraId="3B7C873C" w14:textId="03A2A6CF" w:rsidR="00C42115" w:rsidRDefault="00C42115" w:rsidP="00C42115">
      <w:pPr>
        <w:pStyle w:val="Heading3"/>
      </w:pPr>
      <w:bookmarkStart w:id="24" w:name="_Toc213070772"/>
      <w:r>
        <w:t>Enable Snowflake Intelligence (if needed)</w:t>
      </w:r>
      <w:bookmarkEnd w:id="24"/>
    </w:p>
    <w:p w14:paraId="3F8DD77E" w14:textId="77777777" w:rsidR="00C42115" w:rsidRDefault="00C42115" w:rsidP="00B340E7"/>
    <w:p w14:paraId="2B2F5D81" w14:textId="77777777" w:rsidR="00C42115" w:rsidRDefault="00C42115" w:rsidP="00B340E7"/>
    <w:p w14:paraId="3D002501" w14:textId="4CC5684A" w:rsidR="00C72357" w:rsidRDefault="00C72357" w:rsidP="00B340E7">
      <w:r>
        <w:t xml:space="preserve">To enable Snowflake Intelligence copy the code from </w:t>
      </w:r>
      <w:hyperlink r:id="rId68" w:history="1">
        <w:r w:rsidRPr="00EF220E">
          <w:rPr>
            <w:rStyle w:val="Hyperlink"/>
          </w:rPr>
          <w:t>https://github.com/azbarbarian2020/truck-warranty-fraud-workshop-V2/blob/main/scripts/Enable_Snowflake_Intelligence.sql</w:t>
        </w:r>
      </w:hyperlink>
      <w:r>
        <w:t xml:space="preserve"> into a worksheet and run as ACCOUNTADMIN</w:t>
      </w:r>
      <w:r w:rsidR="006007BF">
        <w:t>.</w:t>
      </w:r>
    </w:p>
    <w:p w14:paraId="1D108514" w14:textId="77777777" w:rsidR="006007BF" w:rsidRDefault="006007BF" w:rsidP="00B340E7"/>
    <w:p w14:paraId="08210BC5" w14:textId="7639ED33" w:rsidR="006007BF" w:rsidRDefault="006007BF" w:rsidP="00B340E7">
      <w:r>
        <w:t>You need to make sure 3 and 4 are Granted to the roles workshop participants are using.</w:t>
      </w:r>
    </w:p>
    <w:p w14:paraId="4F85C6BA" w14:textId="77777777" w:rsidR="00C72357" w:rsidRDefault="00C72357" w:rsidP="00B340E7"/>
    <w:p w14:paraId="7835900B" w14:textId="4F9454D5" w:rsidR="00C72357" w:rsidRDefault="00C72357" w:rsidP="00B340E7">
      <w:r>
        <w:rPr>
          <w:noProof/>
          <w14:ligatures w14:val="standardContextual"/>
        </w:rPr>
        <w:drawing>
          <wp:inline distT="0" distB="0" distL="0" distR="0" wp14:anchorId="08875044" wp14:editId="26498B0E">
            <wp:extent cx="5943600" cy="2614295"/>
            <wp:effectExtent l="0" t="0" r="0" b="1905"/>
            <wp:docPr id="789064261"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4261" name="Picture 47"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51292E7C" w14:textId="77777777" w:rsidR="00C72357" w:rsidRDefault="00C72357" w:rsidP="00B340E7"/>
    <w:p w14:paraId="129AD79B" w14:textId="73488895" w:rsidR="00C72357" w:rsidRDefault="00C72357" w:rsidP="00B340E7">
      <w:r>
        <w:lastRenderedPageBreak/>
        <w:t xml:space="preserve">Name your agent </w:t>
      </w:r>
      <w:r w:rsidRPr="00530169">
        <w:rPr>
          <w:b/>
          <w:bCs/>
        </w:rPr>
        <w:t>WARRANTY_FRAUD_INVESTIGATOR</w:t>
      </w:r>
      <w:r>
        <w:t xml:space="preserve"> and click </w:t>
      </w:r>
      <w:r w:rsidRPr="00530169">
        <w:rPr>
          <w:b/>
          <w:bCs/>
        </w:rPr>
        <w:t>Create agent</w:t>
      </w:r>
      <w:r>
        <w:t>.</w:t>
      </w:r>
    </w:p>
    <w:p w14:paraId="66247347" w14:textId="77777777" w:rsidR="00C72357" w:rsidRDefault="00C72357" w:rsidP="00B340E7"/>
    <w:p w14:paraId="3E01A62B" w14:textId="48B3B7CF" w:rsidR="00C72357" w:rsidRDefault="00C72357" w:rsidP="00B340E7">
      <w:r>
        <w:rPr>
          <w:noProof/>
          <w14:ligatures w14:val="standardContextual"/>
        </w:rPr>
        <w:drawing>
          <wp:inline distT="0" distB="0" distL="0" distR="0" wp14:anchorId="319F61C2" wp14:editId="5A55BD3C">
            <wp:extent cx="5943600" cy="3420745"/>
            <wp:effectExtent l="0" t="0" r="0" b="0"/>
            <wp:docPr id="61593042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30426" name="Picture 48"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146EE1ED" w14:textId="77777777" w:rsidR="00EB450F" w:rsidRDefault="00EB450F" w:rsidP="00B340E7"/>
    <w:p w14:paraId="5713738D" w14:textId="1060C27B" w:rsidR="00EB450F" w:rsidRDefault="00EB450F" w:rsidP="00B340E7">
      <w:r>
        <w:t>Click on the new agent to open it.</w:t>
      </w:r>
    </w:p>
    <w:p w14:paraId="695094AB" w14:textId="77777777" w:rsidR="00EB450F" w:rsidRDefault="00EB450F" w:rsidP="00B340E7"/>
    <w:p w14:paraId="2441450E" w14:textId="530257CF" w:rsidR="00EB450F" w:rsidRDefault="00EB450F" w:rsidP="00B340E7">
      <w:r>
        <w:rPr>
          <w:noProof/>
          <w14:ligatures w14:val="standardContextual"/>
        </w:rPr>
        <w:drawing>
          <wp:inline distT="0" distB="0" distL="0" distR="0" wp14:anchorId="1BEF9311" wp14:editId="71EEFBC5">
            <wp:extent cx="5943600" cy="1413510"/>
            <wp:effectExtent l="0" t="0" r="0" b="0"/>
            <wp:docPr id="1996474600"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4600" name="Picture 49"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413510"/>
                    </a:xfrm>
                    <a:prstGeom prst="rect">
                      <a:avLst/>
                    </a:prstGeom>
                  </pic:spPr>
                </pic:pic>
              </a:graphicData>
            </a:graphic>
          </wp:inline>
        </w:drawing>
      </w:r>
    </w:p>
    <w:p w14:paraId="1C746DA7" w14:textId="77777777" w:rsidR="00EB450F" w:rsidRDefault="00EB450F" w:rsidP="00B340E7"/>
    <w:p w14:paraId="5E790E04" w14:textId="3AF234FF" w:rsidR="00EB450F" w:rsidRDefault="00EB450F" w:rsidP="00B340E7">
      <w:r>
        <w:t xml:space="preserve">Once in the new agent, click the </w:t>
      </w:r>
      <w:r w:rsidRPr="00A86B5A">
        <w:rPr>
          <w:b/>
          <w:bCs/>
        </w:rPr>
        <w:t>Edit</w:t>
      </w:r>
      <w:r>
        <w:t xml:space="preserve"> button.</w:t>
      </w:r>
    </w:p>
    <w:p w14:paraId="10ABA560" w14:textId="77777777" w:rsidR="00EB450F" w:rsidRDefault="00EB450F" w:rsidP="00B340E7"/>
    <w:p w14:paraId="71B16DFC" w14:textId="198D95F2" w:rsidR="00EB450F" w:rsidRDefault="00EB450F" w:rsidP="00B340E7">
      <w:r>
        <w:rPr>
          <w:noProof/>
          <w14:ligatures w14:val="standardContextual"/>
        </w:rPr>
        <w:lastRenderedPageBreak/>
        <w:drawing>
          <wp:inline distT="0" distB="0" distL="0" distR="0" wp14:anchorId="67BE2A5F" wp14:editId="4A106491">
            <wp:extent cx="5943600" cy="3413125"/>
            <wp:effectExtent l="0" t="0" r="0" b="3175"/>
            <wp:docPr id="1831668416"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8416" name="Picture 50"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F71FA79" w14:textId="77777777" w:rsidR="00EB450F" w:rsidRDefault="00EB450F" w:rsidP="00B340E7"/>
    <w:p w14:paraId="22535286" w14:textId="6BE09904" w:rsidR="00EB450F" w:rsidRDefault="00EB450F" w:rsidP="00B340E7">
      <w:r>
        <w:t>Paste the following into the Description:</w:t>
      </w:r>
    </w:p>
    <w:p w14:paraId="237AF786" w14:textId="77777777" w:rsidR="00EB450F" w:rsidRDefault="00EB450F" w:rsidP="00B340E7"/>
    <w:p w14:paraId="13392219" w14:textId="77777777" w:rsidR="00EB450F" w:rsidRPr="00A86B5A" w:rsidRDefault="00EB450F" w:rsidP="00A86B5A">
      <w:pPr>
        <w:rPr>
          <w:b/>
          <w:bCs/>
        </w:rPr>
      </w:pPr>
      <w:r w:rsidRPr="00A86B5A">
        <w:rPr>
          <w:b/>
          <w:bCs/>
        </w:rPr>
        <w:t>Analyzes dealership warranty claims to detect fraud through statistical analysis, documentation quality review, and maintenance violation patterns. Combines revenue data, technician notes, and service procedures to identify suspicious claims.</w:t>
      </w:r>
    </w:p>
    <w:p w14:paraId="464DF0E5" w14:textId="77777777" w:rsidR="00EB450F" w:rsidRDefault="00EB450F" w:rsidP="00B340E7"/>
    <w:p w14:paraId="30002591" w14:textId="221B1B23" w:rsidR="00EB450F" w:rsidRDefault="00EB450F" w:rsidP="00B340E7">
      <w:r>
        <w:t xml:space="preserve">Click Save, then click the </w:t>
      </w:r>
      <w:r w:rsidRPr="00A86B5A">
        <w:rPr>
          <w:b/>
          <w:bCs/>
        </w:rPr>
        <w:t>Orchestration</w:t>
      </w:r>
      <w:r>
        <w:t xml:space="preserve"> tab.</w:t>
      </w:r>
    </w:p>
    <w:p w14:paraId="343A82A6" w14:textId="77777777" w:rsidR="00EB450F" w:rsidRDefault="00EB450F" w:rsidP="00B340E7"/>
    <w:p w14:paraId="2B04DB35" w14:textId="697A6771" w:rsidR="00EB450F" w:rsidRDefault="00EB450F" w:rsidP="00B340E7">
      <w:r>
        <w:rPr>
          <w:noProof/>
          <w14:ligatures w14:val="standardContextual"/>
        </w:rPr>
        <w:lastRenderedPageBreak/>
        <w:drawing>
          <wp:inline distT="0" distB="0" distL="0" distR="0" wp14:anchorId="17DF5B61" wp14:editId="0E96CBAD">
            <wp:extent cx="5943600" cy="3393440"/>
            <wp:effectExtent l="0" t="0" r="0" b="0"/>
            <wp:docPr id="1387222255"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22255" name="Picture 51"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5B2D6C23" w14:textId="77777777" w:rsidR="00EB450F" w:rsidRDefault="00EB450F" w:rsidP="00B340E7"/>
    <w:p w14:paraId="12FD88F9" w14:textId="2E2D9542" w:rsidR="00EB450F" w:rsidRDefault="00EB450F" w:rsidP="00B340E7">
      <w:r>
        <w:t xml:space="preserve">Set the Model to </w:t>
      </w:r>
      <w:r w:rsidRPr="00530169">
        <w:rPr>
          <w:b/>
          <w:bCs/>
        </w:rPr>
        <w:t>Claude Sonnet 4.5</w:t>
      </w:r>
      <w:r>
        <w:t xml:space="preserve"> if available.  The agent might be a bit faster if left on </w:t>
      </w:r>
      <w:proofErr w:type="gramStart"/>
      <w:r w:rsidRPr="00530169">
        <w:rPr>
          <w:b/>
          <w:bCs/>
        </w:rPr>
        <w:t>Auto</w:t>
      </w:r>
      <w:r>
        <w:t>, but</w:t>
      </w:r>
      <w:proofErr w:type="gramEnd"/>
      <w:r>
        <w:t xml:space="preserve"> will be more consistent if you set the model.  Add a Token Limit of </w:t>
      </w:r>
      <w:r w:rsidRPr="00530169">
        <w:rPr>
          <w:b/>
          <w:bCs/>
        </w:rPr>
        <w:t>4000</w:t>
      </w:r>
      <w:r>
        <w:t xml:space="preserve">, click </w:t>
      </w:r>
      <w:r w:rsidRPr="00530169">
        <w:rPr>
          <w:b/>
          <w:bCs/>
        </w:rPr>
        <w:t>Save</w:t>
      </w:r>
      <w:r>
        <w:t xml:space="preserve">, then click on the </w:t>
      </w:r>
      <w:r w:rsidRPr="00530169">
        <w:rPr>
          <w:b/>
          <w:bCs/>
        </w:rPr>
        <w:t>Tools</w:t>
      </w:r>
      <w:r>
        <w:t xml:space="preserve"> tab.</w:t>
      </w:r>
    </w:p>
    <w:p w14:paraId="05BB8534" w14:textId="77777777" w:rsidR="00EB450F" w:rsidRDefault="00EB450F" w:rsidP="00B340E7"/>
    <w:p w14:paraId="7451BE1B" w14:textId="32FD1890" w:rsidR="00EB450F" w:rsidRDefault="00EB450F" w:rsidP="00B340E7">
      <w:r>
        <w:rPr>
          <w:noProof/>
          <w14:ligatures w14:val="standardContextual"/>
        </w:rPr>
        <w:drawing>
          <wp:inline distT="0" distB="0" distL="0" distR="0" wp14:anchorId="32A42A20" wp14:editId="5A51C8F2">
            <wp:extent cx="5943600" cy="3406140"/>
            <wp:effectExtent l="0" t="0" r="0" b="0"/>
            <wp:docPr id="1889910778"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0778" name="Picture 52"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02ABE6A5" w14:textId="77777777" w:rsidR="00C72357" w:rsidRDefault="00C72357" w:rsidP="00B340E7"/>
    <w:p w14:paraId="1E59A4F0" w14:textId="7B062F3F" w:rsidR="00C42115" w:rsidRDefault="00C42115" w:rsidP="00C42115">
      <w:pPr>
        <w:pStyle w:val="Heading3"/>
      </w:pPr>
      <w:bookmarkStart w:id="25" w:name="_Toc213070773"/>
      <w:r>
        <w:lastRenderedPageBreak/>
        <w:t>Add Analyst Tool</w:t>
      </w:r>
      <w:bookmarkEnd w:id="25"/>
    </w:p>
    <w:p w14:paraId="6DB3923F" w14:textId="77777777" w:rsidR="006007BF" w:rsidRPr="006007BF" w:rsidRDefault="006007BF" w:rsidP="006007BF"/>
    <w:p w14:paraId="29403895" w14:textId="3BD2BAEB" w:rsidR="00EB450F" w:rsidRDefault="00EB450F" w:rsidP="00B340E7">
      <w:r>
        <w:t xml:space="preserve">Click on </w:t>
      </w:r>
      <w:r w:rsidRPr="006007BF">
        <w:rPr>
          <w:b/>
          <w:bCs/>
        </w:rPr>
        <w:t>+ Add</w:t>
      </w:r>
      <w:r>
        <w:t xml:space="preserve"> to add our </w:t>
      </w:r>
      <w:r w:rsidRPr="006007BF">
        <w:rPr>
          <w:b/>
          <w:bCs/>
        </w:rPr>
        <w:t>TRUCK_WARRANTY_ANALYST</w:t>
      </w:r>
      <w:r>
        <w:t>.</w:t>
      </w:r>
    </w:p>
    <w:p w14:paraId="38DD99B2" w14:textId="2B908DF8" w:rsidR="00EB450F" w:rsidRDefault="00EB450F" w:rsidP="00B340E7">
      <w:r>
        <w:rPr>
          <w:noProof/>
          <w14:ligatures w14:val="standardContextual"/>
        </w:rPr>
        <w:drawing>
          <wp:inline distT="0" distB="0" distL="0" distR="0" wp14:anchorId="63A327E0" wp14:editId="6D5E9B7F">
            <wp:extent cx="5943600" cy="2996565"/>
            <wp:effectExtent l="0" t="0" r="0" b="635"/>
            <wp:docPr id="2068021137"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1137" name="Picture 53"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78DCDF5F" w14:textId="77777777" w:rsidR="004264FC" w:rsidRDefault="004264FC" w:rsidP="00B340E7"/>
    <w:p w14:paraId="6A8B7B18" w14:textId="77777777" w:rsidR="004264FC" w:rsidRDefault="004264FC" w:rsidP="00B340E7">
      <w:r>
        <w:t xml:space="preserve">Ensure the Semantic view button is selected.  Pick your Database and Schema and find the </w:t>
      </w:r>
      <w:r w:rsidRPr="006007BF">
        <w:rPr>
          <w:b/>
          <w:bCs/>
        </w:rPr>
        <w:t>WARRANTY_DATA_ANALYST</w:t>
      </w:r>
      <w:r>
        <w:t xml:space="preserve"> you created earlier.  Give a name for the tool and add the following description:</w:t>
      </w:r>
    </w:p>
    <w:p w14:paraId="6A489836" w14:textId="77777777" w:rsidR="004264FC" w:rsidRDefault="004264FC" w:rsidP="00B340E7"/>
    <w:p w14:paraId="56B16ADC" w14:textId="77777777" w:rsidR="004264FC" w:rsidRPr="00A86B5A" w:rsidRDefault="004264FC" w:rsidP="004264FC">
      <w:pPr>
        <w:shd w:val="clear" w:color="auto" w:fill="FFFFFF"/>
        <w:spacing w:line="270" w:lineRule="atLeast"/>
        <w:rPr>
          <w:b/>
          <w:bCs/>
        </w:rPr>
      </w:pPr>
      <w:r w:rsidRPr="00A86B5A">
        <w:rPr>
          <w:b/>
          <w:bCs/>
        </w:rPr>
        <w:t>Analyzes revenue patterns and warranty claim statistics. Use this to find dealers with suspicious warranty revenue percentages (above 6% of total revenue), compare claim counts, and calculate revenue breakdowns. Can answer questions about dealer financial performance and identify statistical outliers.</w:t>
      </w:r>
    </w:p>
    <w:p w14:paraId="053D6711" w14:textId="77777777" w:rsidR="004264FC" w:rsidRDefault="004264FC" w:rsidP="00B340E7"/>
    <w:p w14:paraId="34796747" w14:textId="77777777" w:rsidR="004264FC" w:rsidRDefault="004264FC" w:rsidP="00B340E7">
      <w:r>
        <w:t xml:space="preserve">Click </w:t>
      </w:r>
      <w:r w:rsidRPr="00A86B5A">
        <w:rPr>
          <w:b/>
          <w:bCs/>
        </w:rPr>
        <w:t>Add</w:t>
      </w:r>
      <w:r>
        <w:t xml:space="preserve">, then Click </w:t>
      </w:r>
      <w:r w:rsidRPr="00A86B5A">
        <w:rPr>
          <w:b/>
          <w:bCs/>
        </w:rPr>
        <w:t>Save</w:t>
      </w:r>
      <w:r>
        <w:t>.</w:t>
      </w:r>
    </w:p>
    <w:p w14:paraId="100D9F9D" w14:textId="77777777" w:rsidR="004264FC" w:rsidRDefault="004264FC" w:rsidP="00B340E7"/>
    <w:p w14:paraId="36257F89" w14:textId="1FF4E3CF" w:rsidR="004264FC" w:rsidRDefault="004264FC" w:rsidP="00B340E7">
      <w:r>
        <w:rPr>
          <w:noProof/>
          <w14:ligatures w14:val="standardContextual"/>
        </w:rPr>
        <w:lastRenderedPageBreak/>
        <w:drawing>
          <wp:inline distT="0" distB="0" distL="0" distR="0" wp14:anchorId="10D42CD5" wp14:editId="77195D07">
            <wp:extent cx="5943600" cy="3420110"/>
            <wp:effectExtent l="0" t="0" r="0" b="0"/>
            <wp:docPr id="53308248"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8248" name="Picture 54"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1E205D80" w14:textId="77777777" w:rsidR="004264FC" w:rsidRDefault="004264FC" w:rsidP="00B340E7"/>
    <w:p w14:paraId="30EA1FE7" w14:textId="1CE9E730" w:rsidR="00C42115" w:rsidRDefault="00C42115" w:rsidP="00C42115">
      <w:pPr>
        <w:pStyle w:val="Heading3"/>
      </w:pPr>
      <w:bookmarkStart w:id="26" w:name="_Toc213070774"/>
      <w:r>
        <w:t>Add First Search Service Tool</w:t>
      </w:r>
      <w:bookmarkEnd w:id="26"/>
    </w:p>
    <w:p w14:paraId="59CF731C" w14:textId="77777777" w:rsidR="00C42115" w:rsidRDefault="00C42115" w:rsidP="00B340E7"/>
    <w:p w14:paraId="70CBFE59" w14:textId="33BC4C7F" w:rsidR="004264FC" w:rsidRDefault="004264FC" w:rsidP="00B340E7">
      <w:r>
        <w:t xml:space="preserve">Click the </w:t>
      </w:r>
      <w:r w:rsidRPr="00A86B5A">
        <w:rPr>
          <w:b/>
          <w:bCs/>
        </w:rPr>
        <w:t>+ Add</w:t>
      </w:r>
      <w:r>
        <w:t xml:space="preserve"> button to add our first Cortex Search Service</w:t>
      </w:r>
    </w:p>
    <w:p w14:paraId="54DCF417" w14:textId="77777777" w:rsidR="004264FC" w:rsidRDefault="004264FC" w:rsidP="00B340E7"/>
    <w:p w14:paraId="1598D5E4" w14:textId="5D58AA99" w:rsidR="004264FC" w:rsidRDefault="004264FC" w:rsidP="00B340E7">
      <w:r>
        <w:rPr>
          <w:noProof/>
          <w14:ligatures w14:val="standardContextual"/>
        </w:rPr>
        <w:drawing>
          <wp:inline distT="0" distB="0" distL="0" distR="0" wp14:anchorId="2D9589DF" wp14:editId="029707F8">
            <wp:extent cx="5943600" cy="2360930"/>
            <wp:effectExtent l="0" t="0" r="0" b="1270"/>
            <wp:docPr id="67503753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37535" name="Picture 55"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360930"/>
                    </a:xfrm>
                    <a:prstGeom prst="rect">
                      <a:avLst/>
                    </a:prstGeom>
                  </pic:spPr>
                </pic:pic>
              </a:graphicData>
            </a:graphic>
          </wp:inline>
        </w:drawing>
      </w:r>
    </w:p>
    <w:p w14:paraId="67B79B3F" w14:textId="54D2C26B" w:rsidR="004264FC" w:rsidRDefault="004264FC" w:rsidP="00B340E7">
      <w:r>
        <w:t xml:space="preserve">  </w:t>
      </w:r>
    </w:p>
    <w:p w14:paraId="4DA9E528" w14:textId="7AF52D4D" w:rsidR="00B340E7" w:rsidRDefault="004264FC" w:rsidP="00B340E7">
      <w:r>
        <w:t xml:space="preserve">Select your Database and Schema and find the </w:t>
      </w:r>
      <w:r w:rsidRPr="00A86B5A">
        <w:rPr>
          <w:b/>
          <w:bCs/>
        </w:rPr>
        <w:t>TECH_NOTES_SEARCH</w:t>
      </w:r>
      <w:r>
        <w:t xml:space="preserve"> service we created earlier.  For the ID </w:t>
      </w:r>
      <w:r w:rsidRPr="00A86B5A">
        <w:t xml:space="preserve">column select </w:t>
      </w:r>
      <w:r w:rsidRPr="00A86B5A">
        <w:rPr>
          <w:b/>
          <w:bCs/>
        </w:rPr>
        <w:t>SERVICE_ID</w:t>
      </w:r>
      <w:r>
        <w:t xml:space="preserve"> and for the Title Column select </w:t>
      </w:r>
      <w:r w:rsidRPr="00A86B5A">
        <w:rPr>
          <w:b/>
          <w:bCs/>
        </w:rPr>
        <w:t>TECHNICIAN_NOTES</w:t>
      </w:r>
      <w:r>
        <w:t xml:space="preserve">.  Name the Tool </w:t>
      </w:r>
      <w:r w:rsidRPr="00A86B5A">
        <w:rPr>
          <w:b/>
          <w:bCs/>
        </w:rPr>
        <w:t>TECH_NOTES_SEARCH</w:t>
      </w:r>
      <w:r>
        <w:t>.  In the description paste:</w:t>
      </w:r>
    </w:p>
    <w:p w14:paraId="79EDCA73" w14:textId="77777777" w:rsidR="004264FC" w:rsidRDefault="004264FC" w:rsidP="00B340E7"/>
    <w:p w14:paraId="3449876E" w14:textId="77777777" w:rsidR="004264FC" w:rsidRPr="00A86B5A" w:rsidRDefault="004264FC" w:rsidP="004264FC">
      <w:pPr>
        <w:shd w:val="clear" w:color="auto" w:fill="FFFFFF"/>
        <w:spacing w:line="270" w:lineRule="atLeast"/>
        <w:rPr>
          <w:b/>
          <w:bCs/>
        </w:rPr>
      </w:pPr>
      <w:r w:rsidRPr="00A86B5A">
        <w:rPr>
          <w:b/>
          <w:bCs/>
        </w:rPr>
        <w:lastRenderedPageBreak/>
        <w:t>Searches technician notes from ~25,000 service records to assess documentation quality and identify suspicious patterns. Use this to find lazy documentation (brief, vague notes), evidence of wrong parts being used, or patterns of maintenance refusals. Can filter by service type (WARRANTY, MAINTENANCE, REPAIR).</w:t>
      </w:r>
    </w:p>
    <w:p w14:paraId="04A6FB88" w14:textId="77777777" w:rsidR="004264FC" w:rsidRDefault="004264FC" w:rsidP="00B340E7"/>
    <w:p w14:paraId="49EDAC86" w14:textId="2EAF4DBC" w:rsidR="004264FC" w:rsidRDefault="004264FC" w:rsidP="00B340E7">
      <w:r>
        <w:t xml:space="preserve">Click </w:t>
      </w:r>
      <w:r w:rsidRPr="00A86B5A">
        <w:rPr>
          <w:b/>
          <w:bCs/>
        </w:rPr>
        <w:t>Add</w:t>
      </w:r>
      <w:r>
        <w:t xml:space="preserve">, then click </w:t>
      </w:r>
      <w:r w:rsidRPr="00A86B5A">
        <w:rPr>
          <w:b/>
          <w:bCs/>
        </w:rPr>
        <w:t>Save</w:t>
      </w:r>
    </w:p>
    <w:p w14:paraId="283053ED" w14:textId="77777777" w:rsidR="004264FC" w:rsidRDefault="004264FC" w:rsidP="00B340E7"/>
    <w:p w14:paraId="6B2D0429" w14:textId="13E1DDF6" w:rsidR="004264FC" w:rsidRDefault="004264FC" w:rsidP="00B340E7">
      <w:r>
        <w:rPr>
          <w:noProof/>
          <w14:ligatures w14:val="standardContextual"/>
        </w:rPr>
        <w:drawing>
          <wp:inline distT="0" distB="0" distL="0" distR="0" wp14:anchorId="5B0CE8FA" wp14:editId="79A679AE">
            <wp:extent cx="5943600" cy="3394075"/>
            <wp:effectExtent l="0" t="0" r="0" b="0"/>
            <wp:docPr id="1543094118" name="Picture 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94118" name="Picture 56" descr="A screenshot of a computer screen&#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022536CC" w14:textId="77777777" w:rsidR="004264FC" w:rsidRDefault="004264FC" w:rsidP="00B340E7"/>
    <w:p w14:paraId="24E28338" w14:textId="01F16931" w:rsidR="00C42115" w:rsidRDefault="00C42115" w:rsidP="00C42115">
      <w:pPr>
        <w:pStyle w:val="Heading3"/>
      </w:pPr>
      <w:bookmarkStart w:id="27" w:name="_Toc213070775"/>
      <w:r>
        <w:t>Add Second Search Service Tool</w:t>
      </w:r>
      <w:bookmarkEnd w:id="27"/>
    </w:p>
    <w:p w14:paraId="0E2E627B" w14:textId="77777777" w:rsidR="00A86B5A" w:rsidRPr="00A86B5A" w:rsidRDefault="00A86B5A" w:rsidP="00A86B5A"/>
    <w:p w14:paraId="6353BF65" w14:textId="0DC6F646" w:rsidR="004264FC" w:rsidRDefault="004264FC" w:rsidP="00B340E7">
      <w:r>
        <w:t xml:space="preserve">Now let’s add our second Search Service, click the </w:t>
      </w:r>
      <w:r w:rsidRPr="00A86B5A">
        <w:rPr>
          <w:b/>
          <w:bCs/>
        </w:rPr>
        <w:t>+ Add</w:t>
      </w:r>
      <w:r>
        <w:t xml:space="preserve"> icon again.</w:t>
      </w:r>
    </w:p>
    <w:p w14:paraId="1361CE35" w14:textId="77777777" w:rsidR="004264FC" w:rsidRDefault="004264FC" w:rsidP="00B340E7"/>
    <w:p w14:paraId="20985B44" w14:textId="102F14CE" w:rsidR="004264FC" w:rsidRDefault="004264FC" w:rsidP="00B340E7">
      <w:r>
        <w:rPr>
          <w:noProof/>
          <w14:ligatures w14:val="standardContextual"/>
        </w:rPr>
        <w:lastRenderedPageBreak/>
        <w:drawing>
          <wp:inline distT="0" distB="0" distL="0" distR="0" wp14:anchorId="793DCD9E" wp14:editId="52BB61DF">
            <wp:extent cx="5943600" cy="2791460"/>
            <wp:effectExtent l="0" t="0" r="0" b="2540"/>
            <wp:docPr id="112656572"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6572" name="Picture 57"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14:paraId="74DC8912" w14:textId="77777777" w:rsidR="004264FC" w:rsidRDefault="004264FC" w:rsidP="00B340E7"/>
    <w:p w14:paraId="1C5A04E8" w14:textId="5CEAC0FA" w:rsidR="004264FC" w:rsidRDefault="004264FC" w:rsidP="00B340E7">
      <w:r>
        <w:t xml:space="preserve">Select your Database and Schema.  Pick the </w:t>
      </w:r>
      <w:r w:rsidRPr="00A86B5A">
        <w:rPr>
          <w:b/>
          <w:bCs/>
        </w:rPr>
        <w:t>DOCUMENT_SEARCH</w:t>
      </w:r>
      <w:r>
        <w:t xml:space="preserve"> we created earlier.  </w:t>
      </w:r>
      <w:r w:rsidR="00286354">
        <w:t xml:space="preserve">For ID column select </w:t>
      </w:r>
      <w:r w:rsidR="00286354" w:rsidRPr="00A86B5A">
        <w:rPr>
          <w:b/>
          <w:bCs/>
        </w:rPr>
        <w:t>CHUNK_TEXT</w:t>
      </w:r>
      <w:r w:rsidR="00286354">
        <w:t xml:space="preserve"> and for the Title column select </w:t>
      </w:r>
      <w:r w:rsidR="00286354" w:rsidRPr="00A86B5A">
        <w:rPr>
          <w:b/>
          <w:bCs/>
        </w:rPr>
        <w:t>DOCUMENT_TITLE</w:t>
      </w:r>
      <w:r w:rsidR="00286354">
        <w:t xml:space="preserve">.  Name the tool </w:t>
      </w:r>
      <w:r w:rsidR="00286354" w:rsidRPr="006007BF">
        <w:rPr>
          <w:b/>
          <w:bCs/>
        </w:rPr>
        <w:t>DOCUMENT_SEARCH</w:t>
      </w:r>
      <w:r w:rsidR="00286354">
        <w:t xml:space="preserve"> and paste the following into the description:</w:t>
      </w:r>
    </w:p>
    <w:p w14:paraId="7D6708FB" w14:textId="77777777" w:rsidR="00286354" w:rsidRDefault="00286354" w:rsidP="00B340E7"/>
    <w:p w14:paraId="42ABDF1F" w14:textId="77777777" w:rsidR="00286354" w:rsidRPr="00A86B5A" w:rsidRDefault="00286354" w:rsidP="00286354">
      <w:pPr>
        <w:shd w:val="clear" w:color="auto" w:fill="FFFFFF"/>
        <w:spacing w:line="270" w:lineRule="atLeast"/>
        <w:rPr>
          <w:b/>
          <w:bCs/>
        </w:rPr>
      </w:pPr>
      <w:r w:rsidRPr="00A86B5A">
        <w:rPr>
          <w:b/>
          <w:bCs/>
        </w:rPr>
        <w:t>Searches 5 model-specific service guides and warranty policy documents. Use this to verify if proper diagnostic procedures were followed, check model-specific requirements, and validate warranty policy compliance. Can filter by MODEL_NUMBER or DOCUMENT_TYPE.</w:t>
      </w:r>
    </w:p>
    <w:p w14:paraId="71F190B8" w14:textId="77777777" w:rsidR="00286354" w:rsidRDefault="00286354" w:rsidP="00B340E7"/>
    <w:p w14:paraId="654DF24A" w14:textId="2F48D9A6" w:rsidR="00286354" w:rsidRDefault="00286354" w:rsidP="00B340E7">
      <w:r>
        <w:t xml:space="preserve">Click </w:t>
      </w:r>
      <w:r w:rsidRPr="00A86B5A">
        <w:rPr>
          <w:b/>
          <w:bCs/>
        </w:rPr>
        <w:t>Add</w:t>
      </w:r>
      <w:r>
        <w:t xml:space="preserve">, then </w:t>
      </w:r>
      <w:r w:rsidRPr="00A86B5A">
        <w:rPr>
          <w:b/>
          <w:bCs/>
        </w:rPr>
        <w:t>Save</w:t>
      </w:r>
      <w:r>
        <w:t>.</w:t>
      </w:r>
    </w:p>
    <w:p w14:paraId="79075499" w14:textId="77777777" w:rsidR="00286354" w:rsidRDefault="00286354" w:rsidP="00B340E7"/>
    <w:p w14:paraId="6C395336" w14:textId="2DC37068" w:rsidR="00286354" w:rsidRDefault="00286354" w:rsidP="00B340E7">
      <w:r>
        <w:rPr>
          <w:noProof/>
          <w14:ligatures w14:val="standardContextual"/>
        </w:rPr>
        <w:lastRenderedPageBreak/>
        <w:drawing>
          <wp:inline distT="0" distB="0" distL="0" distR="0" wp14:anchorId="3DBC00D3" wp14:editId="05DF5ECE">
            <wp:extent cx="5943600" cy="3388360"/>
            <wp:effectExtent l="0" t="0" r="0" b="2540"/>
            <wp:docPr id="971049369"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49369" name="Picture 58"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30484796" w14:textId="77777777" w:rsidR="00286354" w:rsidRDefault="00286354" w:rsidP="00B340E7"/>
    <w:p w14:paraId="1FCCF3CB" w14:textId="01023603" w:rsidR="00C42115" w:rsidRDefault="00C42115" w:rsidP="00C42115">
      <w:pPr>
        <w:pStyle w:val="Heading3"/>
      </w:pPr>
      <w:bookmarkStart w:id="28" w:name="_Toc213070776"/>
      <w:r>
        <w:t>Add Orchestration Instructions</w:t>
      </w:r>
      <w:bookmarkEnd w:id="28"/>
    </w:p>
    <w:p w14:paraId="7F49D6C1" w14:textId="77777777" w:rsidR="00A86B5A" w:rsidRPr="00A86B5A" w:rsidRDefault="00A86B5A" w:rsidP="00A86B5A"/>
    <w:p w14:paraId="4CD86868" w14:textId="5222E58B" w:rsidR="00286354" w:rsidRDefault="00286354" w:rsidP="00B340E7">
      <w:r>
        <w:t>Click the Orchestration tab and paste the following into the Orchestration instructions:</w:t>
      </w:r>
    </w:p>
    <w:p w14:paraId="186183F4" w14:textId="77777777" w:rsidR="00286354" w:rsidRDefault="00286354" w:rsidP="00B340E7"/>
    <w:p w14:paraId="03845A42" w14:textId="77777777" w:rsidR="00286354" w:rsidRPr="00A86B5A" w:rsidRDefault="00286354" w:rsidP="00286354">
      <w:pPr>
        <w:shd w:val="clear" w:color="auto" w:fill="FFFFFF"/>
        <w:spacing w:line="270" w:lineRule="atLeast"/>
        <w:rPr>
          <w:b/>
          <w:bCs/>
        </w:rPr>
      </w:pPr>
      <w:r w:rsidRPr="00A86B5A">
        <w:rPr>
          <w:b/>
          <w:bCs/>
        </w:rPr>
        <w:t>You are a warranty fraud analyst for a truck dealership network.</w:t>
      </w:r>
    </w:p>
    <w:p w14:paraId="07873C0B" w14:textId="77777777" w:rsidR="00286354" w:rsidRPr="00A86B5A" w:rsidRDefault="00286354" w:rsidP="00286354">
      <w:pPr>
        <w:shd w:val="clear" w:color="auto" w:fill="FFFFFF"/>
        <w:spacing w:line="270" w:lineRule="atLeast"/>
        <w:rPr>
          <w:b/>
          <w:bCs/>
        </w:rPr>
      </w:pPr>
    </w:p>
    <w:p w14:paraId="6A172FF6" w14:textId="77777777" w:rsidR="00286354" w:rsidRPr="00A86B5A" w:rsidRDefault="00286354" w:rsidP="00286354">
      <w:pPr>
        <w:shd w:val="clear" w:color="auto" w:fill="FFFFFF"/>
        <w:spacing w:line="270" w:lineRule="atLeast"/>
        <w:rPr>
          <w:b/>
          <w:bCs/>
        </w:rPr>
      </w:pPr>
      <w:r w:rsidRPr="00A86B5A">
        <w:rPr>
          <w:b/>
          <w:bCs/>
        </w:rPr>
        <w:t>FRAUD INDICATORS:</w:t>
      </w:r>
    </w:p>
    <w:p w14:paraId="1697D287" w14:textId="77777777" w:rsidR="00286354" w:rsidRPr="00A86B5A" w:rsidRDefault="00286354" w:rsidP="00286354">
      <w:pPr>
        <w:shd w:val="clear" w:color="auto" w:fill="FFFFFF"/>
        <w:spacing w:line="270" w:lineRule="atLeast"/>
        <w:rPr>
          <w:b/>
          <w:bCs/>
        </w:rPr>
      </w:pPr>
      <w:r w:rsidRPr="00A86B5A">
        <w:rPr>
          <w:b/>
          <w:bCs/>
        </w:rPr>
        <w:t>- Warranty revenue &gt;6% of total revenue (normal: 2-4%)</w:t>
      </w:r>
    </w:p>
    <w:p w14:paraId="59743692" w14:textId="77777777" w:rsidR="00286354" w:rsidRPr="00A86B5A" w:rsidRDefault="00286354" w:rsidP="00286354">
      <w:pPr>
        <w:shd w:val="clear" w:color="auto" w:fill="FFFFFF"/>
        <w:spacing w:line="270" w:lineRule="atLeast"/>
        <w:rPr>
          <w:b/>
          <w:bCs/>
        </w:rPr>
      </w:pPr>
      <w:r w:rsidRPr="00A86B5A">
        <w:rPr>
          <w:b/>
          <w:bCs/>
        </w:rPr>
        <w:t>- Poor documentation quality in technician notes</w:t>
      </w:r>
    </w:p>
    <w:p w14:paraId="5A5E5B59" w14:textId="77777777" w:rsidR="00286354" w:rsidRPr="00A86B5A" w:rsidRDefault="00286354" w:rsidP="00286354">
      <w:pPr>
        <w:shd w:val="clear" w:color="auto" w:fill="FFFFFF"/>
        <w:spacing w:line="270" w:lineRule="atLeast"/>
        <w:rPr>
          <w:b/>
          <w:bCs/>
        </w:rPr>
      </w:pPr>
      <w:r w:rsidRPr="00A86B5A">
        <w:rPr>
          <w:b/>
          <w:bCs/>
        </w:rPr>
        <w:t>- High rates of maintenance refusals followed by warranty claims</w:t>
      </w:r>
    </w:p>
    <w:p w14:paraId="70E35D24" w14:textId="77777777" w:rsidR="00286354" w:rsidRPr="00A86B5A" w:rsidRDefault="00286354" w:rsidP="00286354">
      <w:pPr>
        <w:shd w:val="clear" w:color="auto" w:fill="FFFFFF"/>
        <w:spacing w:line="270" w:lineRule="atLeast"/>
        <w:rPr>
          <w:b/>
          <w:bCs/>
        </w:rPr>
      </w:pPr>
      <w:r w:rsidRPr="00A86B5A">
        <w:rPr>
          <w:b/>
          <w:bCs/>
        </w:rPr>
        <w:t>- Wrong parts for fault codes</w:t>
      </w:r>
    </w:p>
    <w:p w14:paraId="5D7918ED" w14:textId="77777777" w:rsidR="00286354" w:rsidRPr="00A86B5A" w:rsidRDefault="00286354" w:rsidP="00286354">
      <w:pPr>
        <w:shd w:val="clear" w:color="auto" w:fill="FFFFFF"/>
        <w:spacing w:line="270" w:lineRule="atLeast"/>
        <w:rPr>
          <w:b/>
          <w:bCs/>
        </w:rPr>
      </w:pPr>
      <w:r w:rsidRPr="00A86B5A">
        <w:rPr>
          <w:b/>
          <w:bCs/>
        </w:rPr>
        <w:t>- Specific technicians with low performance ratings</w:t>
      </w:r>
    </w:p>
    <w:p w14:paraId="09BE16B1" w14:textId="77777777" w:rsidR="00286354" w:rsidRPr="00A86B5A" w:rsidRDefault="00286354" w:rsidP="00286354">
      <w:pPr>
        <w:shd w:val="clear" w:color="auto" w:fill="FFFFFF"/>
        <w:spacing w:line="270" w:lineRule="atLeast"/>
        <w:rPr>
          <w:b/>
          <w:bCs/>
        </w:rPr>
      </w:pPr>
    </w:p>
    <w:p w14:paraId="5C792891" w14:textId="77777777" w:rsidR="00286354" w:rsidRPr="00A86B5A" w:rsidRDefault="00286354" w:rsidP="00286354">
      <w:pPr>
        <w:shd w:val="clear" w:color="auto" w:fill="FFFFFF"/>
        <w:spacing w:line="270" w:lineRule="atLeast"/>
        <w:rPr>
          <w:b/>
          <w:bCs/>
        </w:rPr>
      </w:pPr>
      <w:r w:rsidRPr="00A86B5A">
        <w:rPr>
          <w:b/>
          <w:bCs/>
        </w:rPr>
        <w:t>ANALYSIS APPROACH:</w:t>
      </w:r>
    </w:p>
    <w:p w14:paraId="2F161938" w14:textId="77777777" w:rsidR="00286354" w:rsidRPr="00A86B5A" w:rsidRDefault="00286354" w:rsidP="00286354">
      <w:pPr>
        <w:shd w:val="clear" w:color="auto" w:fill="FFFFFF"/>
        <w:spacing w:line="270" w:lineRule="atLeast"/>
        <w:rPr>
          <w:b/>
          <w:bCs/>
        </w:rPr>
      </w:pPr>
      <w:r w:rsidRPr="00A86B5A">
        <w:rPr>
          <w:b/>
          <w:bCs/>
        </w:rPr>
        <w:t>1. Start with revenue analysis (use TRUCK_WARRANTY_ANALYST)</w:t>
      </w:r>
    </w:p>
    <w:p w14:paraId="7DD24B50" w14:textId="77777777" w:rsidR="00286354" w:rsidRPr="00A86B5A" w:rsidRDefault="00286354" w:rsidP="00286354">
      <w:pPr>
        <w:shd w:val="clear" w:color="auto" w:fill="FFFFFF"/>
        <w:spacing w:line="270" w:lineRule="atLeast"/>
        <w:rPr>
          <w:b/>
          <w:bCs/>
        </w:rPr>
      </w:pPr>
      <w:r w:rsidRPr="00A86B5A">
        <w:rPr>
          <w:b/>
          <w:bCs/>
        </w:rPr>
        <w:t>2. For suspicious dealers, check documentation quality (use TECHNICIAN_NOTES_SEARCH)</w:t>
      </w:r>
    </w:p>
    <w:p w14:paraId="07A03154" w14:textId="77777777" w:rsidR="00286354" w:rsidRPr="00A86B5A" w:rsidRDefault="00286354" w:rsidP="00286354">
      <w:pPr>
        <w:shd w:val="clear" w:color="auto" w:fill="FFFFFF"/>
        <w:spacing w:line="270" w:lineRule="atLeast"/>
        <w:rPr>
          <w:b/>
          <w:bCs/>
        </w:rPr>
      </w:pPr>
      <w:r w:rsidRPr="00A86B5A">
        <w:rPr>
          <w:b/>
          <w:bCs/>
        </w:rPr>
        <w:t>3. Look for maintenance violations (search maintenance records for "refused" or "declined")</w:t>
      </w:r>
    </w:p>
    <w:p w14:paraId="27912155" w14:textId="77777777" w:rsidR="00286354" w:rsidRPr="00A86B5A" w:rsidRDefault="00286354" w:rsidP="00286354">
      <w:pPr>
        <w:shd w:val="clear" w:color="auto" w:fill="FFFFFF"/>
        <w:spacing w:line="270" w:lineRule="atLeast"/>
        <w:rPr>
          <w:b/>
          <w:bCs/>
        </w:rPr>
      </w:pPr>
      <w:r w:rsidRPr="00A86B5A">
        <w:rPr>
          <w:b/>
          <w:bCs/>
        </w:rPr>
        <w:t>4. Verify procedures against service guides (use DOCUMENTATION_SEARCH)</w:t>
      </w:r>
    </w:p>
    <w:p w14:paraId="05B88E1A" w14:textId="77777777" w:rsidR="00286354" w:rsidRPr="00A86B5A" w:rsidRDefault="00286354" w:rsidP="00286354">
      <w:pPr>
        <w:shd w:val="clear" w:color="auto" w:fill="FFFFFF"/>
        <w:spacing w:line="270" w:lineRule="atLeast"/>
        <w:rPr>
          <w:b/>
          <w:bCs/>
        </w:rPr>
      </w:pPr>
      <w:r w:rsidRPr="00A86B5A">
        <w:rPr>
          <w:b/>
          <w:bCs/>
        </w:rPr>
        <w:t>5. When relevant, analyze technician performance, parts patterns, or vehicle models</w:t>
      </w:r>
    </w:p>
    <w:p w14:paraId="14303538" w14:textId="77777777" w:rsidR="00286354" w:rsidRPr="00A86B5A" w:rsidRDefault="00286354" w:rsidP="00286354">
      <w:pPr>
        <w:shd w:val="clear" w:color="auto" w:fill="FFFFFF"/>
        <w:spacing w:line="270" w:lineRule="atLeast"/>
        <w:rPr>
          <w:b/>
          <w:bCs/>
        </w:rPr>
      </w:pPr>
    </w:p>
    <w:p w14:paraId="18765A8C" w14:textId="77777777" w:rsidR="00286354" w:rsidRPr="00A86B5A" w:rsidRDefault="00286354" w:rsidP="00286354">
      <w:pPr>
        <w:shd w:val="clear" w:color="auto" w:fill="FFFFFF"/>
        <w:spacing w:line="270" w:lineRule="atLeast"/>
        <w:rPr>
          <w:b/>
          <w:bCs/>
        </w:rPr>
      </w:pPr>
      <w:r w:rsidRPr="00A86B5A">
        <w:rPr>
          <w:b/>
          <w:bCs/>
        </w:rPr>
        <w:t>Always quantify findings (counts, percentages, dollar amounts) and cite specific evidence.</w:t>
      </w:r>
    </w:p>
    <w:p w14:paraId="4DF6753A" w14:textId="77777777" w:rsidR="00286354" w:rsidRDefault="00286354" w:rsidP="00B340E7"/>
    <w:p w14:paraId="702BB9FD" w14:textId="77777777" w:rsidR="00A86B5A" w:rsidRDefault="00286354" w:rsidP="00B340E7">
      <w:r w:rsidRPr="00A86B5A">
        <w:rPr>
          <w:u w:val="single"/>
        </w:rPr>
        <w:t>Why Orchestration?</w:t>
      </w:r>
      <w:r>
        <w:t xml:space="preserve">  </w:t>
      </w:r>
    </w:p>
    <w:p w14:paraId="0F2F9DB5" w14:textId="38DC22B1" w:rsidR="00286354" w:rsidRDefault="00286354" w:rsidP="00B340E7">
      <w:r>
        <w:lastRenderedPageBreak/>
        <w:t>This tells the agent HOW to think-the logic flow for fraud detection.</w:t>
      </w:r>
    </w:p>
    <w:p w14:paraId="54CF1859" w14:textId="77777777" w:rsidR="00286354" w:rsidRDefault="00286354" w:rsidP="00B340E7"/>
    <w:p w14:paraId="4CDD9495" w14:textId="33D5E18C" w:rsidR="00286354" w:rsidRDefault="00286354" w:rsidP="00B340E7">
      <w:r>
        <w:t>Paste the following into the Response instructions:</w:t>
      </w:r>
    </w:p>
    <w:p w14:paraId="5961CC33" w14:textId="77777777" w:rsidR="00286354" w:rsidRDefault="00286354" w:rsidP="00B340E7"/>
    <w:p w14:paraId="725E050C" w14:textId="77777777" w:rsidR="00286354" w:rsidRPr="00A86B5A" w:rsidRDefault="00286354" w:rsidP="00286354">
      <w:pPr>
        <w:shd w:val="clear" w:color="auto" w:fill="FFFFFF"/>
        <w:spacing w:line="270" w:lineRule="atLeast"/>
        <w:rPr>
          <w:b/>
          <w:bCs/>
        </w:rPr>
      </w:pPr>
      <w:r w:rsidRPr="00A86B5A">
        <w:rPr>
          <w:b/>
          <w:bCs/>
        </w:rPr>
        <w:t>Format your responses clearly with:</w:t>
      </w:r>
    </w:p>
    <w:p w14:paraId="1BF494F3" w14:textId="77777777" w:rsidR="00286354" w:rsidRPr="00A86B5A" w:rsidRDefault="00286354" w:rsidP="00286354">
      <w:pPr>
        <w:shd w:val="clear" w:color="auto" w:fill="FFFFFF"/>
        <w:spacing w:line="270" w:lineRule="atLeast"/>
        <w:rPr>
          <w:b/>
          <w:bCs/>
        </w:rPr>
      </w:pPr>
    </w:p>
    <w:p w14:paraId="1102DDDC" w14:textId="77777777" w:rsidR="00286354" w:rsidRPr="00A86B5A" w:rsidRDefault="00286354" w:rsidP="00286354">
      <w:pPr>
        <w:shd w:val="clear" w:color="auto" w:fill="FFFFFF"/>
        <w:spacing w:line="270" w:lineRule="atLeast"/>
        <w:rPr>
          <w:b/>
          <w:bCs/>
        </w:rPr>
      </w:pPr>
      <w:r w:rsidRPr="00A86B5A">
        <w:rPr>
          <w:b/>
          <w:bCs/>
        </w:rPr>
        <w:t>1. Executive summary (2-3 key findings)</w:t>
      </w:r>
    </w:p>
    <w:p w14:paraId="36060183" w14:textId="77777777" w:rsidR="00286354" w:rsidRPr="00A86B5A" w:rsidRDefault="00286354" w:rsidP="00286354">
      <w:pPr>
        <w:shd w:val="clear" w:color="auto" w:fill="FFFFFF"/>
        <w:spacing w:line="270" w:lineRule="atLeast"/>
        <w:rPr>
          <w:b/>
          <w:bCs/>
        </w:rPr>
      </w:pPr>
      <w:r w:rsidRPr="00A86B5A">
        <w:rPr>
          <w:b/>
          <w:bCs/>
        </w:rPr>
        <w:t>2. Supporting evidence (specific counts, examples with SERVICE_IDs)</w:t>
      </w:r>
    </w:p>
    <w:p w14:paraId="1F74C819" w14:textId="77777777" w:rsidR="00286354" w:rsidRPr="00A86B5A" w:rsidRDefault="00286354" w:rsidP="00286354">
      <w:pPr>
        <w:shd w:val="clear" w:color="auto" w:fill="FFFFFF"/>
        <w:spacing w:line="270" w:lineRule="atLeast"/>
        <w:rPr>
          <w:b/>
          <w:bCs/>
        </w:rPr>
      </w:pPr>
      <w:r w:rsidRPr="00A86B5A">
        <w:rPr>
          <w:b/>
          <w:bCs/>
        </w:rPr>
        <w:t>3. Financial impact estimate</w:t>
      </w:r>
    </w:p>
    <w:p w14:paraId="5E2D21D3" w14:textId="77777777" w:rsidR="00286354" w:rsidRPr="00A86B5A" w:rsidRDefault="00286354" w:rsidP="00286354">
      <w:pPr>
        <w:shd w:val="clear" w:color="auto" w:fill="FFFFFF"/>
        <w:spacing w:line="270" w:lineRule="atLeast"/>
        <w:rPr>
          <w:b/>
          <w:bCs/>
        </w:rPr>
      </w:pPr>
      <w:r w:rsidRPr="00A86B5A">
        <w:rPr>
          <w:b/>
          <w:bCs/>
        </w:rPr>
        <w:t>4. Recommended actions</w:t>
      </w:r>
    </w:p>
    <w:p w14:paraId="04778515" w14:textId="77777777" w:rsidR="00286354" w:rsidRPr="00A86B5A" w:rsidRDefault="00286354" w:rsidP="00286354">
      <w:pPr>
        <w:shd w:val="clear" w:color="auto" w:fill="FFFFFF"/>
        <w:spacing w:line="270" w:lineRule="atLeast"/>
        <w:rPr>
          <w:b/>
          <w:bCs/>
        </w:rPr>
      </w:pPr>
    </w:p>
    <w:p w14:paraId="7839198B" w14:textId="77777777" w:rsidR="00286354" w:rsidRPr="00A86B5A" w:rsidRDefault="00286354" w:rsidP="00286354">
      <w:pPr>
        <w:shd w:val="clear" w:color="auto" w:fill="FFFFFF"/>
        <w:spacing w:line="270" w:lineRule="atLeast"/>
        <w:rPr>
          <w:b/>
          <w:bCs/>
        </w:rPr>
      </w:pPr>
      <w:r w:rsidRPr="00A86B5A">
        <w:rPr>
          <w:b/>
          <w:bCs/>
        </w:rPr>
        <w:t>Use dollar signs and commas for currency. Round percentages to 2 decimals.</w:t>
      </w:r>
    </w:p>
    <w:p w14:paraId="4195DC10" w14:textId="77777777" w:rsidR="00286354" w:rsidRPr="00A86B5A" w:rsidRDefault="00286354" w:rsidP="00286354">
      <w:pPr>
        <w:shd w:val="clear" w:color="auto" w:fill="FFFFFF"/>
        <w:spacing w:line="270" w:lineRule="atLeast"/>
        <w:rPr>
          <w:b/>
          <w:bCs/>
        </w:rPr>
      </w:pPr>
    </w:p>
    <w:p w14:paraId="2D282150" w14:textId="77777777" w:rsidR="00286354" w:rsidRPr="00A86B5A" w:rsidRDefault="00286354" w:rsidP="00286354">
      <w:pPr>
        <w:shd w:val="clear" w:color="auto" w:fill="FFFFFF"/>
        <w:spacing w:line="270" w:lineRule="atLeast"/>
        <w:rPr>
          <w:b/>
          <w:bCs/>
        </w:rPr>
      </w:pPr>
      <w:r w:rsidRPr="00A86B5A">
        <w:rPr>
          <w:b/>
          <w:bCs/>
        </w:rPr>
        <w:t>For comprehensive investigations, organize by:</w:t>
      </w:r>
    </w:p>
    <w:p w14:paraId="7792C92F" w14:textId="77777777" w:rsidR="00286354" w:rsidRPr="00A86B5A" w:rsidRDefault="00286354" w:rsidP="00286354">
      <w:pPr>
        <w:shd w:val="clear" w:color="auto" w:fill="FFFFFF"/>
        <w:spacing w:line="270" w:lineRule="atLeast"/>
        <w:rPr>
          <w:b/>
          <w:bCs/>
        </w:rPr>
      </w:pPr>
      <w:r w:rsidRPr="00A86B5A">
        <w:rPr>
          <w:b/>
          <w:bCs/>
        </w:rPr>
        <w:t>- Statistical Analysis</w:t>
      </w:r>
    </w:p>
    <w:p w14:paraId="553D0915" w14:textId="77777777" w:rsidR="00286354" w:rsidRPr="00A86B5A" w:rsidRDefault="00286354" w:rsidP="00286354">
      <w:pPr>
        <w:shd w:val="clear" w:color="auto" w:fill="FFFFFF"/>
        <w:spacing w:line="270" w:lineRule="atLeast"/>
        <w:rPr>
          <w:b/>
          <w:bCs/>
        </w:rPr>
      </w:pPr>
      <w:r w:rsidRPr="00A86B5A">
        <w:rPr>
          <w:b/>
          <w:bCs/>
        </w:rPr>
        <w:t xml:space="preserve">- Documentation Issues  </w:t>
      </w:r>
    </w:p>
    <w:p w14:paraId="219251F5" w14:textId="77777777" w:rsidR="00286354" w:rsidRPr="00A86B5A" w:rsidRDefault="00286354" w:rsidP="00286354">
      <w:pPr>
        <w:shd w:val="clear" w:color="auto" w:fill="FFFFFF"/>
        <w:spacing w:line="270" w:lineRule="atLeast"/>
        <w:rPr>
          <w:b/>
          <w:bCs/>
        </w:rPr>
      </w:pPr>
      <w:r w:rsidRPr="00A86B5A">
        <w:rPr>
          <w:b/>
          <w:bCs/>
        </w:rPr>
        <w:t>- Maintenance Violations</w:t>
      </w:r>
    </w:p>
    <w:p w14:paraId="055EE9FE" w14:textId="77777777" w:rsidR="00286354" w:rsidRPr="00A86B5A" w:rsidRDefault="00286354" w:rsidP="00286354">
      <w:pPr>
        <w:shd w:val="clear" w:color="auto" w:fill="FFFFFF"/>
        <w:spacing w:line="270" w:lineRule="atLeast"/>
        <w:rPr>
          <w:b/>
          <w:bCs/>
        </w:rPr>
      </w:pPr>
      <w:r w:rsidRPr="00A86B5A">
        <w:rPr>
          <w:b/>
          <w:bCs/>
        </w:rPr>
        <w:t>- Estimated Recovery Amount</w:t>
      </w:r>
    </w:p>
    <w:p w14:paraId="25435B6A" w14:textId="77777777" w:rsidR="00286354" w:rsidRPr="00A86B5A" w:rsidRDefault="00286354" w:rsidP="00286354">
      <w:pPr>
        <w:shd w:val="clear" w:color="auto" w:fill="FFFFFF"/>
        <w:spacing w:line="270" w:lineRule="atLeast"/>
        <w:rPr>
          <w:b/>
          <w:bCs/>
        </w:rPr>
      </w:pPr>
      <w:r w:rsidRPr="00A86B5A">
        <w:rPr>
          <w:b/>
          <w:bCs/>
        </w:rPr>
        <w:t>- Recommended Actions</w:t>
      </w:r>
    </w:p>
    <w:p w14:paraId="7C88D8E7" w14:textId="77777777" w:rsidR="00286354" w:rsidRDefault="00286354" w:rsidP="00B340E7"/>
    <w:p w14:paraId="6A23CEC2" w14:textId="77777777" w:rsidR="006007BF" w:rsidRDefault="00286354" w:rsidP="00B340E7">
      <w:r w:rsidRPr="00A86B5A">
        <w:rPr>
          <w:u w:val="single"/>
        </w:rPr>
        <w:t>Why Response Instructions?</w:t>
      </w:r>
      <w:r>
        <w:t xml:space="preserve"> </w:t>
      </w:r>
    </w:p>
    <w:p w14:paraId="76EB955B" w14:textId="1CFE7D90" w:rsidR="00A86B5A" w:rsidRDefault="00286354" w:rsidP="00B340E7">
      <w:r>
        <w:t xml:space="preserve"> </w:t>
      </w:r>
    </w:p>
    <w:p w14:paraId="01BBB652" w14:textId="3B13853F" w:rsidR="00286354" w:rsidRDefault="00286354" w:rsidP="00B340E7">
      <w:r>
        <w:t>This tells the agent HOW to format answers, show evidence and calculate impact.</w:t>
      </w:r>
    </w:p>
    <w:p w14:paraId="7593CF64" w14:textId="77777777" w:rsidR="00286354" w:rsidRDefault="00286354" w:rsidP="00B340E7"/>
    <w:p w14:paraId="224DF45E" w14:textId="665B45C5" w:rsidR="00286354" w:rsidRDefault="00286354" w:rsidP="00B340E7">
      <w:r>
        <w:t xml:space="preserve">Click </w:t>
      </w:r>
      <w:r w:rsidRPr="006007BF">
        <w:rPr>
          <w:b/>
          <w:bCs/>
        </w:rPr>
        <w:t>Save</w:t>
      </w:r>
    </w:p>
    <w:p w14:paraId="09ED0546" w14:textId="77777777" w:rsidR="00286354" w:rsidRDefault="00286354" w:rsidP="00B340E7"/>
    <w:p w14:paraId="0EE39CD8" w14:textId="77777777" w:rsidR="00286354" w:rsidRDefault="00286354" w:rsidP="00B340E7"/>
    <w:p w14:paraId="74C14599" w14:textId="7A623E07" w:rsidR="00226760" w:rsidRDefault="00286354" w:rsidP="00B340E7">
      <w:r>
        <w:rPr>
          <w:noProof/>
          <w14:ligatures w14:val="standardContextual"/>
        </w:rPr>
        <w:drawing>
          <wp:inline distT="0" distB="0" distL="0" distR="0" wp14:anchorId="25F28316" wp14:editId="6D8441DB">
            <wp:extent cx="5943600" cy="3412490"/>
            <wp:effectExtent l="0" t="0" r="0" b="3810"/>
            <wp:docPr id="1874228995"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28995" name="Picture 59"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6FF2026A" w14:textId="77777777" w:rsidR="00286354" w:rsidRDefault="00286354" w:rsidP="00B340E7"/>
    <w:p w14:paraId="68735653" w14:textId="6BFA58E5" w:rsidR="00C42115" w:rsidRDefault="00C42115" w:rsidP="00C42115">
      <w:pPr>
        <w:pStyle w:val="Heading3"/>
      </w:pPr>
      <w:bookmarkStart w:id="29" w:name="_Toc213070777"/>
      <w:r>
        <w:t>Test Agent</w:t>
      </w:r>
      <w:bookmarkEnd w:id="29"/>
    </w:p>
    <w:p w14:paraId="5B2EFB48" w14:textId="77777777" w:rsidR="00A86B5A" w:rsidRPr="00A86B5A" w:rsidRDefault="00A86B5A" w:rsidP="00A86B5A"/>
    <w:p w14:paraId="0DCA7A03" w14:textId="54EB784F" w:rsidR="00286354" w:rsidRDefault="00286354" w:rsidP="00B340E7">
      <w:r>
        <w:t>Let’s quickly test the agent by pasting the following in the message box:</w:t>
      </w:r>
    </w:p>
    <w:p w14:paraId="43F54955" w14:textId="77777777" w:rsidR="00286354" w:rsidRDefault="00286354" w:rsidP="00B340E7"/>
    <w:p w14:paraId="1BCEB6E5" w14:textId="30FA52F6" w:rsidR="00286354" w:rsidRPr="00A86B5A" w:rsidRDefault="00286354" w:rsidP="00286354">
      <w:pPr>
        <w:shd w:val="clear" w:color="auto" w:fill="FFFFFF"/>
        <w:spacing w:line="270" w:lineRule="atLeast"/>
      </w:pPr>
      <w:r w:rsidRPr="00A86B5A">
        <w:rPr>
          <w:b/>
          <w:bCs/>
        </w:rPr>
        <w:t xml:space="preserve">What is the warranty revenue percentage for Anderson Truck Center?  </w:t>
      </w:r>
      <w:r w:rsidRPr="00A86B5A">
        <w:t xml:space="preserve">Then press the </w:t>
      </w:r>
      <w:proofErr w:type="gramStart"/>
      <w:r w:rsidRPr="00A86B5A">
        <w:t>up arrow</w:t>
      </w:r>
      <w:proofErr w:type="gramEnd"/>
      <w:r w:rsidRPr="00A86B5A">
        <w:t xml:space="preserve"> button to run.</w:t>
      </w:r>
    </w:p>
    <w:p w14:paraId="045599FE" w14:textId="77777777" w:rsidR="00286354" w:rsidRDefault="00286354" w:rsidP="00286354">
      <w:pPr>
        <w:shd w:val="clear" w:color="auto" w:fill="FFFFFF"/>
        <w:spacing w:line="270" w:lineRule="atLeast"/>
        <w:rPr>
          <w:rFonts w:ascii="Menlo" w:hAnsi="Menlo" w:cs="Menlo"/>
          <w:color w:val="000000"/>
          <w:sz w:val="18"/>
          <w:szCs w:val="18"/>
        </w:rPr>
      </w:pPr>
    </w:p>
    <w:p w14:paraId="79D2A0ED" w14:textId="2B643B28" w:rsidR="00286354" w:rsidRDefault="00286354" w:rsidP="00286354">
      <w:pPr>
        <w:shd w:val="clear" w:color="auto" w:fill="FFFFFF"/>
        <w:spacing w:line="270" w:lineRule="atLeast"/>
        <w:rPr>
          <w:rFonts w:ascii="Menlo" w:hAnsi="Menlo" w:cs="Menlo"/>
          <w:color w:val="000000"/>
          <w:sz w:val="18"/>
          <w:szCs w:val="18"/>
        </w:rPr>
      </w:pPr>
      <w:r>
        <w:rPr>
          <w:rFonts w:ascii="Menlo" w:hAnsi="Menlo" w:cs="Menlo"/>
          <w:noProof/>
          <w:color w:val="000000"/>
          <w:sz w:val="18"/>
          <w:szCs w:val="18"/>
          <w14:ligatures w14:val="standardContextual"/>
        </w:rPr>
        <w:drawing>
          <wp:inline distT="0" distB="0" distL="0" distR="0" wp14:anchorId="3F3E3863" wp14:editId="436DFCB3">
            <wp:extent cx="5943600" cy="3418205"/>
            <wp:effectExtent l="0" t="0" r="0" b="0"/>
            <wp:docPr id="642990536"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90536" name="Picture 60"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4536E410" w14:textId="77777777" w:rsidR="000D711D" w:rsidRDefault="000D711D" w:rsidP="00B340E7"/>
    <w:p w14:paraId="7540ED9D" w14:textId="2AD3FFF2" w:rsidR="000D711D" w:rsidRDefault="000D711D" w:rsidP="00B340E7">
      <w:r>
        <w:t xml:space="preserve">Verify the answer is as we expect.  If for some reason the answer is different, go back into your Analyst </w:t>
      </w:r>
      <w:r w:rsidR="00C87FD1">
        <w:t>Semantic View and ask the question.  If it’s correct there, save it as a verified query and try your query again in the agent.</w:t>
      </w:r>
    </w:p>
    <w:p w14:paraId="06EE0041" w14:textId="77777777" w:rsidR="00C87FD1" w:rsidRDefault="00C87FD1" w:rsidP="00B340E7"/>
    <w:p w14:paraId="3BEFBA17" w14:textId="77777777" w:rsidR="00C87FD1" w:rsidRDefault="00C87FD1" w:rsidP="00B340E7"/>
    <w:p w14:paraId="073BE28B" w14:textId="7ABFD352" w:rsidR="00226760" w:rsidRDefault="00C87FD1" w:rsidP="006007BF">
      <w:pPr>
        <w:jc w:val="center"/>
      </w:pPr>
      <w:r>
        <w:rPr>
          <w:noProof/>
          <w14:ligatures w14:val="standardContextual"/>
        </w:rPr>
        <w:lastRenderedPageBreak/>
        <w:drawing>
          <wp:inline distT="0" distB="0" distL="0" distR="0" wp14:anchorId="61385946" wp14:editId="7F142836">
            <wp:extent cx="5943600" cy="2474595"/>
            <wp:effectExtent l="0" t="0" r="0" b="1905"/>
            <wp:docPr id="42224592"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4592" name="Picture 61"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608144E2" w14:textId="2302FCAD" w:rsidR="00D5034D" w:rsidRDefault="00D5034D" w:rsidP="00C42115">
      <w:pPr>
        <w:pStyle w:val="Heading2"/>
      </w:pPr>
      <w:bookmarkStart w:id="30" w:name="_Toc213070778"/>
      <w:r>
        <w:t>Snowflake Intelligence</w:t>
      </w:r>
      <w:bookmarkEnd w:id="30"/>
    </w:p>
    <w:p w14:paraId="5C187A4E" w14:textId="72E480EB" w:rsidR="007A061E" w:rsidRPr="007A061E" w:rsidRDefault="007A061E" w:rsidP="007A061E">
      <w:pPr>
        <w:jc w:val="center"/>
      </w:pPr>
      <w:r>
        <w:rPr>
          <w:noProof/>
          <w14:ligatures w14:val="standardContextual"/>
        </w:rPr>
        <w:drawing>
          <wp:inline distT="0" distB="0" distL="0" distR="0" wp14:anchorId="4332BD7E" wp14:editId="47E8820E">
            <wp:extent cx="3848100" cy="1772346"/>
            <wp:effectExtent l="0" t="0" r="0" b="5715"/>
            <wp:docPr id="1621240124" name="Picture 9"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40124" name="Picture 9" descr="A diagram of a software flow&#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4334" cy="1789035"/>
                    </a:xfrm>
                    <a:prstGeom prst="rect">
                      <a:avLst/>
                    </a:prstGeom>
                  </pic:spPr>
                </pic:pic>
              </a:graphicData>
            </a:graphic>
          </wp:inline>
        </w:drawing>
      </w:r>
    </w:p>
    <w:p w14:paraId="7320A40C" w14:textId="77777777" w:rsidR="00D5034D" w:rsidRDefault="00D5034D" w:rsidP="00D5034D">
      <w:pPr>
        <w:shd w:val="clear" w:color="auto" w:fill="FFFFFF"/>
        <w:spacing w:line="270" w:lineRule="atLeast"/>
      </w:pPr>
    </w:p>
    <w:p w14:paraId="7C3CFD85" w14:textId="266636F5" w:rsidR="00D5034D" w:rsidRPr="00A86B5A" w:rsidRDefault="0013341D" w:rsidP="00D5034D">
      <w:pPr>
        <w:shd w:val="clear" w:color="auto" w:fill="FFFFFF"/>
        <w:spacing w:line="270" w:lineRule="atLeast"/>
        <w:rPr>
          <w:b/>
          <w:bCs/>
        </w:rPr>
      </w:pPr>
      <w:r>
        <w:t xml:space="preserve">Go to </w:t>
      </w:r>
      <w:r w:rsidRPr="00A86B5A">
        <w:rPr>
          <w:b/>
          <w:bCs/>
        </w:rPr>
        <w:t>AI &amp; MI</w:t>
      </w:r>
      <w:r>
        <w:t xml:space="preserve"> </w:t>
      </w:r>
      <w:r>
        <w:sym w:font="Wingdings" w:char="F0E0"/>
      </w:r>
      <w:r>
        <w:t xml:space="preserve"> </w:t>
      </w:r>
      <w:r w:rsidRPr="00A86B5A">
        <w:rPr>
          <w:b/>
          <w:bCs/>
        </w:rPr>
        <w:t xml:space="preserve">Snowflake Intelligence.  </w:t>
      </w:r>
    </w:p>
    <w:p w14:paraId="0371986D" w14:textId="77777777" w:rsidR="0013341D" w:rsidRDefault="0013341D" w:rsidP="00D5034D">
      <w:pPr>
        <w:shd w:val="clear" w:color="auto" w:fill="FFFFFF"/>
        <w:spacing w:line="270" w:lineRule="atLeast"/>
      </w:pPr>
    </w:p>
    <w:p w14:paraId="3DE1617F" w14:textId="7036C19F" w:rsidR="0013341D" w:rsidRDefault="00C87FD1" w:rsidP="00D5034D">
      <w:pPr>
        <w:shd w:val="clear" w:color="auto" w:fill="FFFFFF"/>
        <w:spacing w:line="270" w:lineRule="atLeast"/>
      </w:pPr>
      <w:r>
        <w:rPr>
          <w:noProof/>
          <w14:ligatures w14:val="standardContextual"/>
        </w:rPr>
        <w:lastRenderedPageBreak/>
        <w:drawing>
          <wp:inline distT="0" distB="0" distL="0" distR="0" wp14:anchorId="7FAEE80B" wp14:editId="569A78AB">
            <wp:extent cx="5943600" cy="3413760"/>
            <wp:effectExtent l="0" t="0" r="0" b="2540"/>
            <wp:docPr id="595611276"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1276" name="Picture 62"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2FF2ABFA" w14:textId="77777777" w:rsidR="00AA091D" w:rsidRDefault="00AA091D" w:rsidP="00D5034D">
      <w:pPr>
        <w:shd w:val="clear" w:color="auto" w:fill="FFFFFF"/>
        <w:spacing w:line="270" w:lineRule="atLeast"/>
      </w:pPr>
    </w:p>
    <w:p w14:paraId="532C2512" w14:textId="7A2C6548" w:rsidR="00AA091D" w:rsidRDefault="00AA091D" w:rsidP="00D5034D">
      <w:pPr>
        <w:shd w:val="clear" w:color="auto" w:fill="FFFFFF"/>
        <w:spacing w:line="270" w:lineRule="atLeast"/>
      </w:pPr>
      <w:r>
        <w:t>Select the agent you just created.</w:t>
      </w:r>
    </w:p>
    <w:p w14:paraId="38A6A894" w14:textId="3C682B17" w:rsidR="00D5034D" w:rsidRPr="00D5034D" w:rsidRDefault="00D5034D" w:rsidP="002F0B62">
      <w:pPr>
        <w:shd w:val="clear" w:color="auto" w:fill="FFFFFF"/>
        <w:spacing w:line="270" w:lineRule="atLeast"/>
        <w:jc w:val="center"/>
        <w:rPr>
          <w:rFonts w:ascii="Menlo" w:hAnsi="Menlo" w:cs="Menlo"/>
          <w:b/>
          <w:bCs/>
          <w:color w:val="000000"/>
          <w:sz w:val="18"/>
          <w:szCs w:val="18"/>
        </w:rPr>
      </w:pPr>
    </w:p>
    <w:p w14:paraId="71D96310" w14:textId="540F4C61" w:rsidR="00D5034D" w:rsidRDefault="00D5034D" w:rsidP="0013341D">
      <w:pPr>
        <w:jc w:val="center"/>
      </w:pPr>
    </w:p>
    <w:p w14:paraId="057A4DBB" w14:textId="019A3814" w:rsidR="00C42115" w:rsidRDefault="00CD1FD9" w:rsidP="00CD1FD9">
      <w:pPr>
        <w:pStyle w:val="Heading3"/>
      </w:pPr>
      <w:bookmarkStart w:id="31" w:name="_Toc213070779"/>
      <w:r>
        <w:t>First Question (compare notes to procedures based on model)</w:t>
      </w:r>
      <w:bookmarkEnd w:id="31"/>
    </w:p>
    <w:p w14:paraId="58C7FE4E" w14:textId="77777777" w:rsidR="00CD1FD9" w:rsidRDefault="00CD1FD9" w:rsidP="00C42115"/>
    <w:p w14:paraId="47263320" w14:textId="022CA31D" w:rsidR="0013341D" w:rsidRDefault="00C87FD1" w:rsidP="00C87FD1">
      <w:r>
        <w:t xml:space="preserve">For your first query paste the following and click the up arrow to run:  </w:t>
      </w:r>
    </w:p>
    <w:p w14:paraId="4D1A201A" w14:textId="77777777" w:rsidR="00C87FD1" w:rsidRDefault="00C87FD1" w:rsidP="00C87FD1"/>
    <w:p w14:paraId="1E9A1B34" w14:textId="3CFB8763" w:rsidR="00C87FD1" w:rsidRPr="00A86B5A" w:rsidRDefault="00C87FD1" w:rsidP="00A86B5A">
      <w:pPr>
        <w:shd w:val="clear" w:color="auto" w:fill="FFFFFF"/>
        <w:spacing w:line="270" w:lineRule="atLeast"/>
        <w:rPr>
          <w:b/>
          <w:bCs/>
        </w:rPr>
      </w:pPr>
      <w:r w:rsidRPr="00A86B5A">
        <w:rPr>
          <w:b/>
          <w:bCs/>
        </w:rPr>
        <w:t xml:space="preserve">Show examples where a claim may have followed the right diagnostic </w:t>
      </w:r>
      <w:proofErr w:type="gramStart"/>
      <w:r w:rsidRPr="00A86B5A">
        <w:rPr>
          <w:b/>
          <w:bCs/>
        </w:rPr>
        <w:t>procedures</w:t>
      </w:r>
      <w:proofErr w:type="gramEnd"/>
      <w:r w:rsidRPr="00A86B5A">
        <w:rPr>
          <w:b/>
          <w:bCs/>
        </w:rPr>
        <w:t xml:space="preserve"> but it was the procedures for the wrong model and what they should have done instead.</w:t>
      </w:r>
    </w:p>
    <w:p w14:paraId="153CAB56" w14:textId="77777777" w:rsidR="00C87FD1" w:rsidRDefault="00C87FD1" w:rsidP="00C87FD1">
      <w:pPr>
        <w:rPr>
          <w:rFonts w:ascii="Arial" w:hAnsi="Arial" w:cs="Arial"/>
          <w:color w:val="616161"/>
          <w:sz w:val="20"/>
          <w:szCs w:val="20"/>
          <w:shd w:val="clear" w:color="auto" w:fill="FFFFFF"/>
        </w:rPr>
      </w:pPr>
    </w:p>
    <w:p w14:paraId="2FD1F85D" w14:textId="3C71428B" w:rsidR="00C87FD1" w:rsidRDefault="00C87FD1" w:rsidP="00C87FD1">
      <w:r>
        <w:rPr>
          <w:noProof/>
          <w14:ligatures w14:val="standardContextual"/>
        </w:rPr>
        <w:drawing>
          <wp:inline distT="0" distB="0" distL="0" distR="0" wp14:anchorId="6012A077" wp14:editId="597E1FE5">
            <wp:extent cx="5943600" cy="2677795"/>
            <wp:effectExtent l="0" t="0" r="0" b="1905"/>
            <wp:docPr id="996916324"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16324" name="Picture 63" descr="A screenshot of a computer&#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677795"/>
                    </a:xfrm>
                    <a:prstGeom prst="rect">
                      <a:avLst/>
                    </a:prstGeom>
                  </pic:spPr>
                </pic:pic>
              </a:graphicData>
            </a:graphic>
          </wp:inline>
        </w:drawing>
      </w:r>
    </w:p>
    <w:p w14:paraId="56BB3F92" w14:textId="77777777" w:rsidR="004B5703" w:rsidRDefault="004B5703" w:rsidP="00C87FD1"/>
    <w:p w14:paraId="0DBD4D59" w14:textId="24B9B077" w:rsidR="004B5703" w:rsidRDefault="004B5703" w:rsidP="00C87FD1">
      <w:r>
        <w:t>The result may take a minute or two to come back.</w:t>
      </w:r>
    </w:p>
    <w:p w14:paraId="34D27F7F" w14:textId="77777777" w:rsidR="004B5703" w:rsidRDefault="004B5703" w:rsidP="00C87FD1"/>
    <w:p w14:paraId="226F736C" w14:textId="114F1D2D" w:rsidR="004B5703" w:rsidRDefault="004B5703" w:rsidP="00C87FD1">
      <w:r>
        <w:rPr>
          <w:noProof/>
          <w14:ligatures w14:val="standardContextual"/>
        </w:rPr>
        <w:drawing>
          <wp:inline distT="0" distB="0" distL="0" distR="0" wp14:anchorId="231EFC2D" wp14:editId="08C78318">
            <wp:extent cx="5943600" cy="2946400"/>
            <wp:effectExtent l="0" t="0" r="0" b="0"/>
            <wp:docPr id="936579762"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9762" name="Picture 64" descr="A screenshot of a computer&#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0E1E1685" w14:textId="77777777" w:rsidR="004B5703" w:rsidRDefault="004B5703" w:rsidP="00C87FD1"/>
    <w:p w14:paraId="0E00FFA5" w14:textId="526A7536" w:rsidR="004B5703" w:rsidRDefault="004B5703" w:rsidP="00C87FD1">
      <w:r>
        <w:t xml:space="preserve">Notice, it gives specific examples, says why the diagnostic is wrong and what should have been done instead as well as </w:t>
      </w:r>
      <w:r w:rsidR="00A86B5A">
        <w:t>financial</w:t>
      </w:r>
      <w:r>
        <w:t xml:space="preserve"> impact like we instructed it.</w:t>
      </w:r>
    </w:p>
    <w:p w14:paraId="242FD601" w14:textId="77777777" w:rsidR="004B5703" w:rsidRDefault="004B5703" w:rsidP="00C87FD1"/>
    <w:p w14:paraId="632EE745" w14:textId="5268AEB5" w:rsidR="004B5703" w:rsidRDefault="004B5703" w:rsidP="00C87FD1">
      <w:r>
        <w:t xml:space="preserve">If you click </w:t>
      </w:r>
      <w:r w:rsidRPr="00A86B5A">
        <w:rPr>
          <w:b/>
          <w:bCs/>
        </w:rPr>
        <w:t xml:space="preserve">Show </w:t>
      </w:r>
      <w:proofErr w:type="gramStart"/>
      <w:r w:rsidRPr="00A86B5A">
        <w:rPr>
          <w:b/>
          <w:bCs/>
        </w:rPr>
        <w:t>Details</w:t>
      </w:r>
      <w:proofErr w:type="gramEnd"/>
      <w:r>
        <w:t xml:space="preserve"> you’ll see the process Snowflake Intelligence went through.</w:t>
      </w:r>
    </w:p>
    <w:p w14:paraId="0C5294DD" w14:textId="77777777" w:rsidR="004B5703" w:rsidRDefault="004B5703" w:rsidP="00C87FD1"/>
    <w:p w14:paraId="715125D6" w14:textId="0DE7AC1D" w:rsidR="004B5703" w:rsidRDefault="004B5703" w:rsidP="00C87FD1">
      <w:r>
        <w:rPr>
          <w:noProof/>
          <w14:ligatures w14:val="standardContextual"/>
        </w:rPr>
        <w:drawing>
          <wp:inline distT="0" distB="0" distL="0" distR="0" wp14:anchorId="0BC28CA9" wp14:editId="0590382B">
            <wp:extent cx="5943600" cy="2910205"/>
            <wp:effectExtent l="0" t="0" r="0" b="0"/>
            <wp:docPr id="746423254"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23254" name="Picture 65" descr="A screenshot of a compu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780E6D40" w14:textId="77777777" w:rsidR="004B5703" w:rsidRDefault="004B5703" w:rsidP="00C87FD1"/>
    <w:p w14:paraId="2A39712B" w14:textId="69636E25" w:rsidR="004B5703" w:rsidRDefault="004B5703" w:rsidP="00C87FD1">
      <w:r>
        <w:t xml:space="preserve">First it looked at our </w:t>
      </w:r>
      <w:r w:rsidRPr="00A86B5A">
        <w:rPr>
          <w:b/>
          <w:bCs/>
        </w:rPr>
        <w:t>DOCUMENT_SEARCH</w:t>
      </w:r>
      <w:r>
        <w:t xml:space="preserve"> service and found the model-specific diagnostic procedures.  Then it looked at all our claims and their </w:t>
      </w:r>
      <w:r w:rsidRPr="00A86B5A">
        <w:rPr>
          <w:b/>
          <w:bCs/>
        </w:rPr>
        <w:t>TECHNICIAN_NOTES</w:t>
      </w:r>
      <w:r>
        <w:t xml:space="preserve"> via the </w:t>
      </w:r>
      <w:r w:rsidRPr="001C4E01">
        <w:rPr>
          <w:b/>
          <w:bCs/>
        </w:rPr>
        <w:t>TECH_NOTES_SEARCH</w:t>
      </w:r>
      <w:r>
        <w:t xml:space="preserve"> and compared what the Technicians did vs what they should have </w:t>
      </w:r>
      <w:r>
        <w:lastRenderedPageBreak/>
        <w:t>done.  It’s smart enough to distinguish via unstructured data that even if the procedures are technically right for one model, they can be inappropriately applied sometimes to the wrong model.  Think about how long it would take a person to go through thousands of records, read the notes and compare the procedures that were documented.</w:t>
      </w:r>
    </w:p>
    <w:p w14:paraId="1AC2DD3D" w14:textId="77777777" w:rsidR="004B5703" w:rsidRDefault="004B5703" w:rsidP="00C87FD1"/>
    <w:p w14:paraId="140BC356" w14:textId="4FAC2608" w:rsidR="00CD1FD9" w:rsidRDefault="00CD1FD9" w:rsidP="00CD1FD9">
      <w:pPr>
        <w:pStyle w:val="Heading3"/>
      </w:pPr>
      <w:bookmarkStart w:id="32" w:name="_Toc213070780"/>
      <w:r>
        <w:t>Question Two (End to End Analysis and Executive Summary)</w:t>
      </w:r>
      <w:bookmarkEnd w:id="32"/>
    </w:p>
    <w:p w14:paraId="3C39D296" w14:textId="77777777" w:rsidR="00CD1FD9" w:rsidRDefault="00CD1FD9" w:rsidP="00CD1FD9"/>
    <w:p w14:paraId="78AD5FDF" w14:textId="6EA03B31" w:rsidR="004B5703" w:rsidRDefault="004B5703" w:rsidP="00C87FD1">
      <w:r>
        <w:t xml:space="preserve">Let’s say </w:t>
      </w:r>
      <w:proofErr w:type="spellStart"/>
      <w:r>
        <w:t>your</w:t>
      </w:r>
      <w:proofErr w:type="spellEnd"/>
      <w:r>
        <w:t xml:space="preserve"> VP wants a </w:t>
      </w:r>
      <w:proofErr w:type="gramStart"/>
      <w:r>
        <w:t>high level</w:t>
      </w:r>
      <w:proofErr w:type="gramEnd"/>
      <w:r>
        <w:t xml:space="preserve"> analysis of all your claims, potential areas of fraud and abuse, recommended steps and potential financial impact.  Paste the following question into Snowflake Intelligence:</w:t>
      </w:r>
    </w:p>
    <w:p w14:paraId="352B4DBE" w14:textId="77777777" w:rsidR="004B5703" w:rsidRDefault="004B5703" w:rsidP="00C87FD1"/>
    <w:p w14:paraId="3FBD6A3A" w14:textId="77777777" w:rsidR="004B5703" w:rsidRPr="001C4E01" w:rsidRDefault="004B5703" w:rsidP="004B5703">
      <w:pPr>
        <w:shd w:val="clear" w:color="auto" w:fill="FFFFFF"/>
        <w:spacing w:line="270" w:lineRule="atLeast"/>
        <w:rPr>
          <w:b/>
          <w:bCs/>
        </w:rPr>
      </w:pPr>
      <w:r w:rsidRPr="001C4E01">
        <w:rPr>
          <w:b/>
          <w:bCs/>
        </w:rPr>
        <w:t>Do an analysis of all our claims and identify areas of concern and provide an executive summary with recommended remediations and expected financial benefit.</w:t>
      </w:r>
    </w:p>
    <w:p w14:paraId="318C5919" w14:textId="77777777" w:rsidR="004B5703" w:rsidRDefault="004B5703" w:rsidP="00C87FD1"/>
    <w:p w14:paraId="59E42FDE" w14:textId="2F63FE84" w:rsidR="004B5703" w:rsidRDefault="004B5703" w:rsidP="00C87FD1">
      <w:r>
        <w:t>In a little less than three minutes we should have a Comprehensive Warranty Claims Analysis.</w:t>
      </w:r>
    </w:p>
    <w:p w14:paraId="00DA90EA" w14:textId="77777777" w:rsidR="004B5703" w:rsidRDefault="004B5703" w:rsidP="00C87FD1"/>
    <w:p w14:paraId="6D3A6CF8" w14:textId="4070C4AA" w:rsidR="004B5703" w:rsidRDefault="00857548" w:rsidP="00C87FD1">
      <w:r>
        <w:rPr>
          <w:noProof/>
          <w14:ligatures w14:val="standardContextual"/>
        </w:rPr>
        <w:drawing>
          <wp:inline distT="0" distB="0" distL="0" distR="0" wp14:anchorId="41358247" wp14:editId="4CD9B7A3">
            <wp:extent cx="5943600" cy="3421380"/>
            <wp:effectExtent l="0" t="0" r="0" b="0"/>
            <wp:docPr id="1424429187"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29187" name="Picture 66" descr="A screenshot of a computer&#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3A605FAE" w14:textId="77777777" w:rsidR="0023593B" w:rsidRDefault="0023593B" w:rsidP="00C87FD1"/>
    <w:p w14:paraId="00FB63E4" w14:textId="7EF41D7E" w:rsidR="0023593B" w:rsidRDefault="0023593B" w:rsidP="00C87FD1">
      <w:r>
        <w:t xml:space="preserve">Snowflake Intelligence is </w:t>
      </w:r>
      <w:r w:rsidR="001C4E01">
        <w:t>nondeterministic</w:t>
      </w:r>
      <w:r>
        <w:t>, so your answers may vary, especially if different models are used in different agents.  That said see what Snowflake Intelligence did.</w:t>
      </w:r>
    </w:p>
    <w:p w14:paraId="42717DA3" w14:textId="77777777" w:rsidR="0023593B" w:rsidRDefault="0023593B" w:rsidP="00C87FD1"/>
    <w:p w14:paraId="7C80A105" w14:textId="0855738A" w:rsidR="0023593B" w:rsidRDefault="0023593B" w:rsidP="00530169">
      <w:r>
        <w:t xml:space="preserve">It found our two highest warranty revenue % dealers, identified how much their warranty revenue deviates from the average.  Looked into Maintenance Violations, Policy Violations and Documentation Quality concerns.  It generated Conservative, Moderate and Aggressive recovery estimates, recommended a </w:t>
      </w:r>
      <w:proofErr w:type="gramStart"/>
      <w:r>
        <w:t>short, medium and long term</w:t>
      </w:r>
      <w:proofErr w:type="gramEnd"/>
      <w:r>
        <w:t xml:space="preserve"> plan to correct and gave an immediate and </w:t>
      </w:r>
      <w:r w:rsidR="00AA091D">
        <w:t>long-term</w:t>
      </w:r>
      <w:r>
        <w:t xml:space="preserve"> Financial Benefit estimate!</w:t>
      </w:r>
    </w:p>
    <w:p w14:paraId="5CE10BDF" w14:textId="19B0BC33" w:rsidR="00304A56" w:rsidRDefault="00304A56" w:rsidP="007B4230">
      <w:pPr>
        <w:pStyle w:val="Heading2"/>
        <w:rPr>
          <w:rStyle w:val="fade-segment"/>
        </w:rPr>
      </w:pPr>
      <w:bookmarkStart w:id="33" w:name="_Toc213070781"/>
      <w:r>
        <w:rPr>
          <w:rStyle w:val="fade-segment"/>
        </w:rPr>
        <w:lastRenderedPageBreak/>
        <w:t>Conclusion</w:t>
      </w:r>
      <w:bookmarkEnd w:id="33"/>
      <w:r>
        <w:rPr>
          <w:rStyle w:val="fade-segment"/>
        </w:rPr>
        <w:t xml:space="preserve"> </w:t>
      </w:r>
    </w:p>
    <w:p w14:paraId="6343465C" w14:textId="251FF629" w:rsidR="00FB1875" w:rsidRDefault="00FB1875" w:rsidP="00FB1875">
      <w:pPr>
        <w:pStyle w:val="fade-segment1"/>
        <w:rPr>
          <w:rStyle w:val="fade-segment"/>
          <w:rFonts w:eastAsiaTheme="majorEastAsia"/>
        </w:rPr>
      </w:pPr>
      <w:r>
        <w:rPr>
          <w:rStyle w:val="fade-segment"/>
          <w:rFonts w:eastAsiaTheme="majorEastAsia"/>
        </w:rPr>
        <w:t xml:space="preserve">Congratulations, you just created and used a multi service agent to analyze and discover potentially millions of dollars in savings.  Questions that would take </w:t>
      </w:r>
      <w:r w:rsidR="00304A56">
        <w:rPr>
          <w:rStyle w:val="fade-segment"/>
          <w:rFonts w:eastAsiaTheme="majorEastAsia"/>
        </w:rPr>
        <w:t>human</w:t>
      </w:r>
      <w:r w:rsidR="001C4E01">
        <w:rPr>
          <w:rStyle w:val="fade-segment"/>
          <w:rFonts w:eastAsiaTheme="majorEastAsia"/>
        </w:rPr>
        <w:t>s</w:t>
      </w:r>
      <w:r w:rsidR="00304A56">
        <w:rPr>
          <w:rStyle w:val="fade-segment"/>
          <w:rFonts w:eastAsiaTheme="majorEastAsia"/>
        </w:rPr>
        <w:t xml:space="preserve"> hours</w:t>
      </w:r>
      <w:r>
        <w:rPr>
          <w:rStyle w:val="fade-segment"/>
          <w:rFonts w:eastAsiaTheme="majorEastAsia"/>
        </w:rPr>
        <w:t xml:space="preserve"> or even days can be answered in just a few minutes with Snowflake Intelligence</w:t>
      </w:r>
      <w:r w:rsidR="00967630">
        <w:rPr>
          <w:rStyle w:val="fade-segment"/>
          <w:rFonts w:eastAsiaTheme="majorEastAsia"/>
        </w:rPr>
        <w:t>!</w:t>
      </w:r>
    </w:p>
    <w:p w14:paraId="5C25D9E4" w14:textId="03066DC2" w:rsidR="00CD1FD9" w:rsidRDefault="00CD1FD9" w:rsidP="00FB1875">
      <w:pPr>
        <w:pStyle w:val="fade-segment1"/>
        <w:rPr>
          <w:rStyle w:val="fade-segment"/>
          <w:rFonts w:eastAsiaTheme="majorEastAsia"/>
        </w:rPr>
      </w:pPr>
      <w:r>
        <w:rPr>
          <w:rStyle w:val="fade-segment"/>
          <w:rFonts w:eastAsiaTheme="majorEastAsia"/>
        </w:rPr>
        <w:t>What makes this so Powerful?</w:t>
      </w:r>
    </w:p>
    <w:p w14:paraId="6CDCC2D6" w14:textId="5882A0E7" w:rsidR="00CD1FD9" w:rsidRDefault="00CD1FD9" w:rsidP="00CD1FD9">
      <w:pPr>
        <w:pStyle w:val="fade-segment1"/>
        <w:numPr>
          <w:ilvl w:val="0"/>
          <w:numId w:val="5"/>
        </w:numPr>
        <w:rPr>
          <w:rStyle w:val="fade-segment"/>
          <w:rFonts w:eastAsiaTheme="majorEastAsia"/>
        </w:rPr>
      </w:pPr>
      <w:r>
        <w:rPr>
          <w:rStyle w:val="fade-segment"/>
          <w:rFonts w:eastAsiaTheme="majorEastAsia"/>
        </w:rPr>
        <w:t xml:space="preserve">No SQL Required.  Business users can use plain English </w:t>
      </w:r>
    </w:p>
    <w:p w14:paraId="4AF858F8" w14:textId="5D340965" w:rsidR="00CD1FD9" w:rsidRDefault="00CD1FD9" w:rsidP="00CD1FD9">
      <w:pPr>
        <w:pStyle w:val="fade-segment1"/>
        <w:numPr>
          <w:ilvl w:val="0"/>
          <w:numId w:val="5"/>
        </w:numPr>
        <w:rPr>
          <w:rStyle w:val="fade-segment"/>
          <w:rFonts w:eastAsiaTheme="majorEastAsia"/>
        </w:rPr>
      </w:pPr>
      <w:r>
        <w:rPr>
          <w:rStyle w:val="fade-segment"/>
          <w:rFonts w:eastAsiaTheme="majorEastAsia"/>
        </w:rPr>
        <w:t>Combines Data Types:  Structured + Unstructured</w:t>
      </w:r>
    </w:p>
    <w:p w14:paraId="4432DF00" w14:textId="246303D3" w:rsidR="00CD1FD9" w:rsidRDefault="00CD1FD9" w:rsidP="00CD1FD9">
      <w:pPr>
        <w:pStyle w:val="fade-segment1"/>
        <w:numPr>
          <w:ilvl w:val="0"/>
          <w:numId w:val="5"/>
        </w:numPr>
        <w:rPr>
          <w:rStyle w:val="fade-segment"/>
          <w:rFonts w:eastAsiaTheme="majorEastAsia"/>
        </w:rPr>
      </w:pPr>
      <w:r>
        <w:rPr>
          <w:rStyle w:val="fade-segment"/>
          <w:rFonts w:eastAsiaTheme="majorEastAsia"/>
        </w:rPr>
        <w:t xml:space="preserve">Evidence-Based Results:  References </w:t>
      </w:r>
      <w:proofErr w:type="spellStart"/>
      <w:r>
        <w:rPr>
          <w:rStyle w:val="fade-segment"/>
          <w:rFonts w:eastAsiaTheme="majorEastAsia"/>
        </w:rPr>
        <w:t>Service_IDs</w:t>
      </w:r>
      <w:proofErr w:type="spellEnd"/>
      <w:r>
        <w:rPr>
          <w:rStyle w:val="fade-segment"/>
          <w:rFonts w:eastAsiaTheme="majorEastAsia"/>
        </w:rPr>
        <w:t>, Dates, Notes, Policies, etc.</w:t>
      </w:r>
    </w:p>
    <w:p w14:paraId="17FB982F" w14:textId="366AC6AF" w:rsidR="00CD1FD9" w:rsidRDefault="00CD1FD9" w:rsidP="00CD1FD9">
      <w:pPr>
        <w:pStyle w:val="fade-segment1"/>
        <w:numPr>
          <w:ilvl w:val="0"/>
          <w:numId w:val="5"/>
        </w:numPr>
        <w:rPr>
          <w:rStyle w:val="fade-segment"/>
          <w:rFonts w:eastAsiaTheme="majorEastAsia"/>
        </w:rPr>
      </w:pPr>
      <w:r>
        <w:rPr>
          <w:rStyle w:val="fade-segment"/>
          <w:rFonts w:eastAsiaTheme="majorEastAsia"/>
        </w:rPr>
        <w:t>Scalable: Can work with millions of records</w:t>
      </w:r>
    </w:p>
    <w:p w14:paraId="249A3593" w14:textId="4683BB60" w:rsidR="00CD1FD9" w:rsidRDefault="00CD1FD9" w:rsidP="00CD1FD9">
      <w:pPr>
        <w:pStyle w:val="fade-segment1"/>
        <w:numPr>
          <w:ilvl w:val="0"/>
          <w:numId w:val="5"/>
        </w:numPr>
        <w:rPr>
          <w:rStyle w:val="fade-segment"/>
          <w:rFonts w:eastAsiaTheme="majorEastAsia"/>
        </w:rPr>
      </w:pPr>
      <w:r>
        <w:rPr>
          <w:rStyle w:val="fade-segment"/>
          <w:rFonts w:eastAsiaTheme="majorEastAsia"/>
        </w:rPr>
        <w:t>Actionable:  Clear recommendations, not just insights</w:t>
      </w:r>
    </w:p>
    <w:p w14:paraId="1BEB4772" w14:textId="38704E20" w:rsidR="00CD1FD9" w:rsidRDefault="00CD1FD9" w:rsidP="00CD1FD9">
      <w:pPr>
        <w:pStyle w:val="fade-segment1"/>
        <w:numPr>
          <w:ilvl w:val="0"/>
          <w:numId w:val="5"/>
        </w:numPr>
        <w:rPr>
          <w:rStyle w:val="fade-segment"/>
          <w:rFonts w:eastAsiaTheme="majorEastAsia"/>
        </w:rPr>
      </w:pPr>
      <w:r>
        <w:rPr>
          <w:rStyle w:val="fade-segment"/>
          <w:rFonts w:eastAsiaTheme="majorEastAsia"/>
        </w:rPr>
        <w:t xml:space="preserve">Efficiency:  Detail analysis done in minutes vs days or weeks.  </w:t>
      </w:r>
    </w:p>
    <w:p w14:paraId="123A7488" w14:textId="77777777" w:rsidR="00FB1875" w:rsidRPr="007C2F8E" w:rsidRDefault="00FB1875" w:rsidP="00FB1875"/>
    <w:sectPr w:rsidR="00FB1875" w:rsidRPr="007C2F8E">
      <w:footerReference w:type="even" r:id="rId90"/>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1BFB43" w14:textId="77777777" w:rsidR="00A63BD8" w:rsidRDefault="00A63BD8" w:rsidP="00020E2F">
      <w:r>
        <w:separator/>
      </w:r>
    </w:p>
  </w:endnote>
  <w:endnote w:type="continuationSeparator" w:id="0">
    <w:p w14:paraId="6419F035" w14:textId="77777777" w:rsidR="00A63BD8" w:rsidRDefault="00A63BD8" w:rsidP="00020E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57754037"/>
      <w:docPartObj>
        <w:docPartGallery w:val="Page Numbers (Bottom of Page)"/>
        <w:docPartUnique/>
      </w:docPartObj>
    </w:sdtPr>
    <w:sdtContent>
      <w:p w14:paraId="28C6AA2D" w14:textId="5E5F7F32" w:rsidR="00020E2F" w:rsidRDefault="00020E2F" w:rsidP="00EF220E">
        <w:pPr>
          <w:pStyle w:val="Footer"/>
          <w:framePr w:wrap="none" w:vAnchor="text" w:hAnchor="margin" w:xAlign="center" w:y="1"/>
          <w:rPr>
            <w:rStyle w:val="PageNumber"/>
          </w:rPr>
          <w:pPrChange w:id="34" w:author="Jason Drew" w:date="2025-11-03T10:57:00Z" w16du:dateUtc="2025-11-03T17:57:00Z">
            <w:pPr>
              <w:pStyle w:val="Footer"/>
            </w:pPr>
          </w:pPrChange>
        </w:pPr>
        <w:ins w:id="35" w:author="Jason Drew" w:date="2025-11-03T10:57:00Z" w16du:dateUtc="2025-11-03T17:57:00Z">
          <w:r>
            <w:rPr>
              <w:rStyle w:val="PageNumber"/>
            </w:rPr>
            <w:fldChar w:fldCharType="begin"/>
          </w:r>
          <w:r>
            <w:rPr>
              <w:rStyle w:val="PageNumber"/>
            </w:rPr>
            <w:instrText xml:space="preserve"> </w:instrText>
          </w:r>
        </w:ins>
        <w:r>
          <w:rPr>
            <w:rStyle w:val="PageNumber"/>
          </w:rPr>
          <w:instrText>PAGE</w:instrText>
        </w:r>
        <w:ins w:id="36" w:author="Jason Drew" w:date="2025-11-03T10:57:00Z" w16du:dateUtc="2025-11-03T17:57:00Z">
          <w:r>
            <w:rPr>
              <w:rStyle w:val="PageNumber"/>
            </w:rPr>
            <w:instrText xml:space="preserve"> </w:instrText>
          </w:r>
          <w:r>
            <w:rPr>
              <w:rStyle w:val="PageNumber"/>
            </w:rPr>
            <w:fldChar w:fldCharType="separate"/>
          </w:r>
          <w:r>
            <w:rPr>
              <w:rStyle w:val="PageNumber"/>
            </w:rPr>
            <w:fldChar w:fldCharType="end"/>
          </w:r>
        </w:ins>
      </w:p>
    </w:sdtContent>
  </w:sdt>
  <w:p w14:paraId="32C4E8D3" w14:textId="77777777" w:rsidR="00020E2F" w:rsidRDefault="00020E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68684751"/>
      <w:docPartObj>
        <w:docPartGallery w:val="Page Numbers (Bottom of Page)"/>
        <w:docPartUnique/>
      </w:docPartObj>
    </w:sdtPr>
    <w:sdtContent>
      <w:p w14:paraId="6750A11A" w14:textId="36FD9108" w:rsidR="00020E2F" w:rsidRDefault="00020E2F" w:rsidP="00EF220E">
        <w:pPr>
          <w:pStyle w:val="Footer"/>
          <w:framePr w:wrap="none" w:vAnchor="text" w:hAnchor="margin" w:xAlign="center" w:y="1"/>
          <w:rPr>
            <w:rStyle w:val="PageNumber"/>
          </w:rPr>
          <w:pPrChange w:id="37" w:author="Jason Drew" w:date="2025-11-03T10:57:00Z" w16du:dateUtc="2025-11-03T17:57:00Z">
            <w:pPr>
              <w:pStyle w:val="Footer"/>
            </w:pPr>
          </w:pPrChange>
        </w:pPr>
        <w:ins w:id="38" w:author="Jason Drew" w:date="2025-11-03T10:57:00Z" w16du:dateUtc="2025-11-03T17:57:00Z">
          <w:r>
            <w:rPr>
              <w:rStyle w:val="PageNumber"/>
            </w:rPr>
            <w:fldChar w:fldCharType="begin"/>
          </w:r>
          <w:r>
            <w:rPr>
              <w:rStyle w:val="PageNumber"/>
            </w:rPr>
            <w:instrText xml:space="preserve"> </w:instrText>
          </w:r>
        </w:ins>
        <w:r>
          <w:rPr>
            <w:rStyle w:val="PageNumber"/>
          </w:rPr>
          <w:instrText>PAGE</w:instrText>
        </w:r>
        <w:ins w:id="39" w:author="Jason Drew" w:date="2025-11-03T10:57:00Z" w16du:dateUtc="2025-11-03T17:57:00Z">
          <w:r>
            <w:rPr>
              <w:rStyle w:val="PageNumber"/>
            </w:rPr>
            <w:instrText xml:space="preserve"> </w:instrText>
          </w:r>
          <w:r>
            <w:rPr>
              <w:rStyle w:val="PageNumber"/>
            </w:rPr>
            <w:fldChar w:fldCharType="separate"/>
          </w:r>
        </w:ins>
        <w:r>
          <w:rPr>
            <w:rStyle w:val="PageNumber"/>
            <w:noProof/>
          </w:rPr>
          <w:t>1</w:t>
        </w:r>
        <w:ins w:id="40" w:author="Jason Drew" w:date="2025-11-03T10:57:00Z" w16du:dateUtc="2025-11-03T17:57:00Z">
          <w:r>
            <w:rPr>
              <w:rStyle w:val="PageNumber"/>
            </w:rPr>
            <w:fldChar w:fldCharType="end"/>
          </w:r>
        </w:ins>
      </w:p>
    </w:sdtContent>
  </w:sdt>
  <w:p w14:paraId="67303C7F" w14:textId="77777777" w:rsidR="00020E2F" w:rsidRDefault="00020E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183E95" w14:textId="77777777" w:rsidR="00A63BD8" w:rsidRDefault="00A63BD8" w:rsidP="00020E2F">
      <w:r>
        <w:separator/>
      </w:r>
    </w:p>
  </w:footnote>
  <w:footnote w:type="continuationSeparator" w:id="0">
    <w:p w14:paraId="5106ECDE" w14:textId="77777777" w:rsidR="00A63BD8" w:rsidRDefault="00A63BD8" w:rsidP="00020E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AB5E48"/>
    <w:multiLevelType w:val="hybridMultilevel"/>
    <w:tmpl w:val="5C269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A7309D"/>
    <w:multiLevelType w:val="multilevel"/>
    <w:tmpl w:val="7E669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DD3408E"/>
    <w:multiLevelType w:val="hybridMultilevel"/>
    <w:tmpl w:val="F2381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F4770A"/>
    <w:multiLevelType w:val="hybridMultilevel"/>
    <w:tmpl w:val="0F70A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68158D"/>
    <w:multiLevelType w:val="multilevel"/>
    <w:tmpl w:val="CF44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3401297">
    <w:abstractNumId w:val="2"/>
  </w:num>
  <w:num w:numId="2" w16cid:durableId="862012314">
    <w:abstractNumId w:val="1"/>
  </w:num>
  <w:num w:numId="3" w16cid:durableId="116265803">
    <w:abstractNumId w:val="4"/>
  </w:num>
  <w:num w:numId="4" w16cid:durableId="1991862191">
    <w:abstractNumId w:val="3"/>
  </w:num>
  <w:num w:numId="5" w16cid:durableId="202631942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son Drew">
    <w15:presenceInfo w15:providerId="AD" w15:userId="S::jason.drew@snowflake.com::2d793637-4d20-4098-b014-eaacb289ff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A0D"/>
    <w:rsid w:val="00020E2F"/>
    <w:rsid w:val="000D711D"/>
    <w:rsid w:val="00123504"/>
    <w:rsid w:val="0013341D"/>
    <w:rsid w:val="001501D3"/>
    <w:rsid w:val="00187DA3"/>
    <w:rsid w:val="001C4E01"/>
    <w:rsid w:val="0020629D"/>
    <w:rsid w:val="00226760"/>
    <w:rsid w:val="00231B8E"/>
    <w:rsid w:val="0023593B"/>
    <w:rsid w:val="0024693E"/>
    <w:rsid w:val="00273388"/>
    <w:rsid w:val="00277D8A"/>
    <w:rsid w:val="00286354"/>
    <w:rsid w:val="00294338"/>
    <w:rsid w:val="002B5921"/>
    <w:rsid w:val="002F0B62"/>
    <w:rsid w:val="00304A56"/>
    <w:rsid w:val="00310C37"/>
    <w:rsid w:val="00311475"/>
    <w:rsid w:val="00315AAD"/>
    <w:rsid w:val="00330820"/>
    <w:rsid w:val="003325D4"/>
    <w:rsid w:val="00367701"/>
    <w:rsid w:val="0039255A"/>
    <w:rsid w:val="003B3392"/>
    <w:rsid w:val="003C4230"/>
    <w:rsid w:val="003D65BA"/>
    <w:rsid w:val="003F750C"/>
    <w:rsid w:val="004264FC"/>
    <w:rsid w:val="00445DC6"/>
    <w:rsid w:val="0044717F"/>
    <w:rsid w:val="004557B0"/>
    <w:rsid w:val="00476849"/>
    <w:rsid w:val="00482C5D"/>
    <w:rsid w:val="004B5703"/>
    <w:rsid w:val="00505AA1"/>
    <w:rsid w:val="005071D7"/>
    <w:rsid w:val="00530169"/>
    <w:rsid w:val="00531078"/>
    <w:rsid w:val="00532FD1"/>
    <w:rsid w:val="005C5FEF"/>
    <w:rsid w:val="005F17A1"/>
    <w:rsid w:val="006007BF"/>
    <w:rsid w:val="006240F2"/>
    <w:rsid w:val="00626AFA"/>
    <w:rsid w:val="006611FA"/>
    <w:rsid w:val="006745EC"/>
    <w:rsid w:val="006C0351"/>
    <w:rsid w:val="006C1833"/>
    <w:rsid w:val="0071163E"/>
    <w:rsid w:val="00773C0B"/>
    <w:rsid w:val="007A061E"/>
    <w:rsid w:val="007B4230"/>
    <w:rsid w:val="007C2F8E"/>
    <w:rsid w:val="007C6AF0"/>
    <w:rsid w:val="007D1C4B"/>
    <w:rsid w:val="008119D5"/>
    <w:rsid w:val="008253DE"/>
    <w:rsid w:val="00857548"/>
    <w:rsid w:val="008626C6"/>
    <w:rsid w:val="008913B0"/>
    <w:rsid w:val="008C37EB"/>
    <w:rsid w:val="008D2296"/>
    <w:rsid w:val="009449BD"/>
    <w:rsid w:val="00967630"/>
    <w:rsid w:val="00973140"/>
    <w:rsid w:val="009900B1"/>
    <w:rsid w:val="009C0DD6"/>
    <w:rsid w:val="00A06CAA"/>
    <w:rsid w:val="00A43664"/>
    <w:rsid w:val="00A63BD8"/>
    <w:rsid w:val="00A86B5A"/>
    <w:rsid w:val="00A93893"/>
    <w:rsid w:val="00AA091D"/>
    <w:rsid w:val="00AB6772"/>
    <w:rsid w:val="00AC47A1"/>
    <w:rsid w:val="00B16F8F"/>
    <w:rsid w:val="00B340E7"/>
    <w:rsid w:val="00B77737"/>
    <w:rsid w:val="00B8201A"/>
    <w:rsid w:val="00BF147E"/>
    <w:rsid w:val="00C12725"/>
    <w:rsid w:val="00C17C70"/>
    <w:rsid w:val="00C42115"/>
    <w:rsid w:val="00C44CC1"/>
    <w:rsid w:val="00C72357"/>
    <w:rsid w:val="00C732CA"/>
    <w:rsid w:val="00C83B4A"/>
    <w:rsid w:val="00C87FD1"/>
    <w:rsid w:val="00CD1FD9"/>
    <w:rsid w:val="00D13D79"/>
    <w:rsid w:val="00D348D3"/>
    <w:rsid w:val="00D42040"/>
    <w:rsid w:val="00D5034D"/>
    <w:rsid w:val="00D85DAD"/>
    <w:rsid w:val="00DA3F36"/>
    <w:rsid w:val="00DC3518"/>
    <w:rsid w:val="00E21A2B"/>
    <w:rsid w:val="00E53B19"/>
    <w:rsid w:val="00E87A87"/>
    <w:rsid w:val="00EB450F"/>
    <w:rsid w:val="00F54E19"/>
    <w:rsid w:val="00F76A0D"/>
    <w:rsid w:val="00F87834"/>
    <w:rsid w:val="00FB1875"/>
    <w:rsid w:val="00FF6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0D5FD"/>
  <w15:chartTrackingRefBased/>
  <w15:docId w15:val="{CAE48DEF-4AC1-BC4C-A105-4E33775B5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D79"/>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76A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76A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76A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6A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6A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6A0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6A0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6A0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6A0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A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76A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76A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6A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6A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6A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6A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6A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6A0D"/>
    <w:rPr>
      <w:rFonts w:eastAsiaTheme="majorEastAsia" w:cstheme="majorBidi"/>
      <w:color w:val="272727" w:themeColor="text1" w:themeTint="D8"/>
    </w:rPr>
  </w:style>
  <w:style w:type="paragraph" w:styleId="Title">
    <w:name w:val="Title"/>
    <w:basedOn w:val="Normal"/>
    <w:next w:val="Normal"/>
    <w:link w:val="TitleChar"/>
    <w:uiPriority w:val="10"/>
    <w:qFormat/>
    <w:rsid w:val="00F76A0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A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6A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6A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6A0D"/>
    <w:pPr>
      <w:spacing w:before="160"/>
      <w:jc w:val="center"/>
    </w:pPr>
    <w:rPr>
      <w:i/>
      <w:iCs/>
      <w:color w:val="404040" w:themeColor="text1" w:themeTint="BF"/>
    </w:rPr>
  </w:style>
  <w:style w:type="character" w:customStyle="1" w:styleId="QuoteChar">
    <w:name w:val="Quote Char"/>
    <w:basedOn w:val="DefaultParagraphFont"/>
    <w:link w:val="Quote"/>
    <w:uiPriority w:val="29"/>
    <w:rsid w:val="00F76A0D"/>
    <w:rPr>
      <w:i/>
      <w:iCs/>
      <w:color w:val="404040" w:themeColor="text1" w:themeTint="BF"/>
    </w:rPr>
  </w:style>
  <w:style w:type="paragraph" w:styleId="ListParagraph">
    <w:name w:val="List Paragraph"/>
    <w:basedOn w:val="Normal"/>
    <w:uiPriority w:val="34"/>
    <w:qFormat/>
    <w:rsid w:val="00F76A0D"/>
    <w:pPr>
      <w:ind w:left="720"/>
      <w:contextualSpacing/>
    </w:pPr>
  </w:style>
  <w:style w:type="character" w:styleId="IntenseEmphasis">
    <w:name w:val="Intense Emphasis"/>
    <w:basedOn w:val="DefaultParagraphFont"/>
    <w:uiPriority w:val="21"/>
    <w:qFormat/>
    <w:rsid w:val="00F76A0D"/>
    <w:rPr>
      <w:i/>
      <w:iCs/>
      <w:color w:val="0F4761" w:themeColor="accent1" w:themeShade="BF"/>
    </w:rPr>
  </w:style>
  <w:style w:type="paragraph" w:styleId="IntenseQuote">
    <w:name w:val="Intense Quote"/>
    <w:basedOn w:val="Normal"/>
    <w:next w:val="Normal"/>
    <w:link w:val="IntenseQuoteChar"/>
    <w:uiPriority w:val="30"/>
    <w:qFormat/>
    <w:rsid w:val="00F76A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6A0D"/>
    <w:rPr>
      <w:i/>
      <w:iCs/>
      <w:color w:val="0F4761" w:themeColor="accent1" w:themeShade="BF"/>
    </w:rPr>
  </w:style>
  <w:style w:type="character" w:styleId="IntenseReference">
    <w:name w:val="Intense Reference"/>
    <w:basedOn w:val="DefaultParagraphFont"/>
    <w:uiPriority w:val="32"/>
    <w:qFormat/>
    <w:rsid w:val="00F76A0D"/>
    <w:rPr>
      <w:b/>
      <w:bCs/>
      <w:smallCaps/>
      <w:color w:val="0F4761" w:themeColor="accent1" w:themeShade="BF"/>
      <w:spacing w:val="5"/>
    </w:rPr>
  </w:style>
  <w:style w:type="character" w:styleId="Hyperlink">
    <w:name w:val="Hyperlink"/>
    <w:basedOn w:val="DefaultParagraphFont"/>
    <w:uiPriority w:val="99"/>
    <w:unhideWhenUsed/>
    <w:rsid w:val="00476849"/>
    <w:rPr>
      <w:color w:val="467886" w:themeColor="hyperlink"/>
      <w:u w:val="single"/>
    </w:rPr>
  </w:style>
  <w:style w:type="character" w:styleId="UnresolvedMention">
    <w:name w:val="Unresolved Mention"/>
    <w:basedOn w:val="DefaultParagraphFont"/>
    <w:uiPriority w:val="99"/>
    <w:semiHidden/>
    <w:unhideWhenUsed/>
    <w:rsid w:val="00476849"/>
    <w:rPr>
      <w:color w:val="605E5C"/>
      <w:shd w:val="clear" w:color="auto" w:fill="E1DFDD"/>
    </w:rPr>
  </w:style>
  <w:style w:type="paragraph" w:styleId="NoSpacing">
    <w:name w:val="No Spacing"/>
    <w:uiPriority w:val="1"/>
    <w:qFormat/>
    <w:rsid w:val="003F750C"/>
    <w:pPr>
      <w:spacing w:after="0" w:line="240" w:lineRule="auto"/>
    </w:pPr>
  </w:style>
  <w:style w:type="character" w:customStyle="1" w:styleId="fade-segment">
    <w:name w:val="fade-segment"/>
    <w:basedOn w:val="DefaultParagraphFont"/>
    <w:rsid w:val="002F0B62"/>
  </w:style>
  <w:style w:type="paragraph" w:styleId="NormalWeb">
    <w:name w:val="Normal (Web)"/>
    <w:basedOn w:val="Normal"/>
    <w:uiPriority w:val="99"/>
    <w:semiHidden/>
    <w:unhideWhenUsed/>
    <w:rsid w:val="002F0B62"/>
    <w:pPr>
      <w:spacing w:before="100" w:beforeAutospacing="1" w:after="100" w:afterAutospacing="1"/>
    </w:pPr>
  </w:style>
  <w:style w:type="paragraph" w:customStyle="1" w:styleId="fade-segment1">
    <w:name w:val="fade-segment1"/>
    <w:basedOn w:val="Normal"/>
    <w:rsid w:val="002F0B62"/>
    <w:pPr>
      <w:spacing w:before="100" w:beforeAutospacing="1" w:after="100" w:afterAutospacing="1"/>
    </w:pPr>
  </w:style>
  <w:style w:type="character" w:customStyle="1" w:styleId="markdown-bold-text">
    <w:name w:val="markdown-bold-text"/>
    <w:basedOn w:val="DefaultParagraphFont"/>
    <w:rsid w:val="00B8201A"/>
  </w:style>
  <w:style w:type="paragraph" w:styleId="TOCHeading">
    <w:name w:val="TOC Heading"/>
    <w:basedOn w:val="Heading1"/>
    <w:next w:val="Normal"/>
    <w:uiPriority w:val="39"/>
    <w:unhideWhenUsed/>
    <w:qFormat/>
    <w:rsid w:val="00304A56"/>
    <w:pPr>
      <w:spacing w:before="480" w:after="0" w:line="276" w:lineRule="auto"/>
      <w:outlineLvl w:val="9"/>
    </w:pPr>
    <w:rPr>
      <w:b/>
      <w:bCs/>
      <w:sz w:val="28"/>
      <w:szCs w:val="28"/>
    </w:rPr>
  </w:style>
  <w:style w:type="paragraph" w:styleId="TOC1">
    <w:name w:val="toc 1"/>
    <w:basedOn w:val="Normal"/>
    <w:next w:val="Normal"/>
    <w:autoRedefine/>
    <w:uiPriority w:val="39"/>
    <w:unhideWhenUsed/>
    <w:rsid w:val="00304A56"/>
    <w:pPr>
      <w:spacing w:before="120"/>
    </w:pPr>
    <w:rPr>
      <w:rFonts w:asciiTheme="minorHAnsi" w:hAnsiTheme="minorHAnsi"/>
      <w:b/>
      <w:bCs/>
      <w:i/>
      <w:iCs/>
    </w:rPr>
  </w:style>
  <w:style w:type="paragraph" w:styleId="TOC2">
    <w:name w:val="toc 2"/>
    <w:basedOn w:val="Normal"/>
    <w:next w:val="Normal"/>
    <w:autoRedefine/>
    <w:uiPriority w:val="39"/>
    <w:unhideWhenUsed/>
    <w:rsid w:val="00304A5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304A56"/>
    <w:pPr>
      <w:ind w:left="480"/>
    </w:pPr>
    <w:rPr>
      <w:rFonts w:asciiTheme="minorHAnsi" w:hAnsiTheme="minorHAnsi"/>
      <w:sz w:val="20"/>
      <w:szCs w:val="20"/>
    </w:rPr>
  </w:style>
  <w:style w:type="paragraph" w:styleId="TOC4">
    <w:name w:val="toc 4"/>
    <w:basedOn w:val="Normal"/>
    <w:next w:val="Normal"/>
    <w:autoRedefine/>
    <w:uiPriority w:val="39"/>
    <w:semiHidden/>
    <w:unhideWhenUsed/>
    <w:rsid w:val="00304A5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04A5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04A5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04A5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04A5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04A56"/>
    <w:pPr>
      <w:ind w:left="1920"/>
    </w:pPr>
    <w:rPr>
      <w:rFonts w:asciiTheme="minorHAnsi" w:hAnsiTheme="minorHAnsi"/>
      <w:sz w:val="20"/>
      <w:szCs w:val="20"/>
    </w:rPr>
  </w:style>
  <w:style w:type="paragraph" w:styleId="Revision">
    <w:name w:val="Revision"/>
    <w:hidden/>
    <w:uiPriority w:val="99"/>
    <w:semiHidden/>
    <w:rsid w:val="00A06CAA"/>
    <w:pPr>
      <w:spacing w:after="0"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8119D5"/>
    <w:rPr>
      <w:color w:val="96607D" w:themeColor="followedHyperlink"/>
      <w:u w:val="single"/>
    </w:rPr>
  </w:style>
  <w:style w:type="paragraph" w:styleId="Header">
    <w:name w:val="header"/>
    <w:basedOn w:val="Normal"/>
    <w:link w:val="HeaderChar"/>
    <w:uiPriority w:val="99"/>
    <w:unhideWhenUsed/>
    <w:rsid w:val="00020E2F"/>
    <w:pPr>
      <w:tabs>
        <w:tab w:val="center" w:pos="4680"/>
        <w:tab w:val="right" w:pos="9360"/>
      </w:tabs>
    </w:pPr>
  </w:style>
  <w:style w:type="character" w:customStyle="1" w:styleId="HeaderChar">
    <w:name w:val="Header Char"/>
    <w:basedOn w:val="DefaultParagraphFont"/>
    <w:link w:val="Header"/>
    <w:uiPriority w:val="99"/>
    <w:rsid w:val="00020E2F"/>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020E2F"/>
    <w:pPr>
      <w:tabs>
        <w:tab w:val="center" w:pos="4680"/>
        <w:tab w:val="right" w:pos="9360"/>
      </w:tabs>
    </w:pPr>
  </w:style>
  <w:style w:type="character" w:customStyle="1" w:styleId="FooterChar">
    <w:name w:val="Footer Char"/>
    <w:basedOn w:val="DefaultParagraphFont"/>
    <w:link w:val="Footer"/>
    <w:uiPriority w:val="99"/>
    <w:rsid w:val="00020E2F"/>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20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github.com/azbarbarian2020/truck-warranty-fraud-workshop-V2/blob/main/scripts/Enable_Snowflake_Intelligence.sql" TargetMode="External"/><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hyperlink" Target="https://github.com/azbarbarian2020/truck-warranty-fraud-workshop-V2/tree/main"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BADCE-F5F2-9348-AF21-98BF0778BA8C}">
  <ds:schemaRefs>
    <ds:schemaRef ds:uri="http://schemas.openxmlformats.org/officeDocument/2006/bibliography"/>
  </ds:schemaRefs>
</ds:datastoreItem>
</file>

<file path=docMetadata/LabelInfo.xml><?xml version="1.0" encoding="utf-8"?>
<clbl:labelList xmlns:clbl="http://schemas.microsoft.com/office/2020/mipLabelMetadata">
  <clbl:label id="{b97ea58d-47e6-47cc-9ab7-39ab03def869}" enabled="1" method="Standard" siteId="{505cca53-5750-4134-9501-8d52d5df3cd1}"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53</Pages>
  <Words>4274</Words>
  <Characters>24365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Drew</dc:creator>
  <cp:keywords/>
  <dc:description/>
  <cp:lastModifiedBy>Jason Drew</cp:lastModifiedBy>
  <cp:revision>2</cp:revision>
  <dcterms:created xsi:type="dcterms:W3CDTF">2025-11-03T21:59:00Z</dcterms:created>
  <dcterms:modified xsi:type="dcterms:W3CDTF">2025-11-03T21:59:00Z</dcterms:modified>
</cp:coreProperties>
</file>